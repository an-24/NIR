
<file path=[Content_Types].xml><?xml version="1.0" encoding="utf-8"?>
<Types xmlns="http://schemas.openxmlformats.org/package/2006/content-types">
  <Default Extension="png" ContentType="image/pn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00000" w:rsidRPr="001A2750" w:rsidRDefault="003939EA">
      <w:pPr>
        <w:pStyle w:val="1"/>
        <w:rPr>
          <w:rFonts w:asciiTheme="minorHAnsi" w:hAnsiTheme="minorHAnsi"/>
          <w:lang w:val="ru-RU"/>
        </w:rPr>
      </w:pPr>
      <w:r w:rsidRPr="001A2750">
        <w:rPr>
          <w:rFonts w:asciiTheme="minorHAnsi" w:hAnsiTheme="minorHAnsi"/>
          <w:lang w:val="ru-RU"/>
        </w:rPr>
        <w:t>Идентификация</w:t>
      </w:r>
      <w:r w:rsidRPr="001A2750">
        <w:rPr>
          <w:rFonts w:asciiTheme="minorHAnsi" w:hAnsiTheme="minorHAnsi"/>
          <w:lang w:val="ru-RU"/>
        </w:rPr>
        <w:t xml:space="preserve"> параметров сложной зерновой структуры металлов и сплавов</w:t>
      </w:r>
    </w:p>
    <w:p w:rsidR="00000000" w:rsidRPr="001A2750" w:rsidRDefault="003939EA">
      <w:pPr>
        <w:pStyle w:val="2"/>
        <w:rPr>
          <w:rFonts w:asciiTheme="minorHAnsi" w:hAnsiTheme="minorHAnsi"/>
          <w:lang w:val="ru-RU"/>
        </w:rPr>
      </w:pPr>
      <w:r w:rsidRPr="001A2750">
        <w:rPr>
          <w:rFonts w:asciiTheme="minorHAnsi" w:hAnsiTheme="minorHAnsi"/>
          <w:lang w:val="ru-RU"/>
        </w:rPr>
        <w:t>Введение</w:t>
      </w:r>
    </w:p>
    <w:p w:rsidR="00000000" w:rsidRPr="001A2750" w:rsidRDefault="003939EA">
      <w:pPr>
        <w:rPr>
          <w:rFonts w:asciiTheme="minorHAnsi" w:hAnsiTheme="minorHAnsi"/>
          <w:lang w:val="ru-RU"/>
        </w:rPr>
      </w:pPr>
      <w:r w:rsidRPr="001A2750">
        <w:rPr>
          <w:rFonts w:asciiTheme="minorHAnsi" w:hAnsiTheme="minorHAnsi"/>
          <w:lang w:val="ru-RU"/>
        </w:rPr>
        <w:t>Рассматривается задача идентификации характеристик микроструктур по имеющемуся множеству шлифов металлов и сплавов. Под идентификацией здесь понимается определение численного з</w:t>
      </w:r>
      <w:r w:rsidRPr="001A2750">
        <w:rPr>
          <w:rFonts w:asciiTheme="minorHAnsi" w:hAnsiTheme="minorHAnsi"/>
          <w:lang w:val="ru-RU"/>
        </w:rPr>
        <w:t>начения различных параметров зерновой структуры автоматизированным способом.</w:t>
      </w:r>
    </w:p>
    <w:p w:rsidR="00000000" w:rsidRPr="001A2750" w:rsidRDefault="003939EA">
      <w:pPr>
        <w:rPr>
          <w:rFonts w:asciiTheme="minorHAnsi" w:hAnsiTheme="minorHAnsi"/>
          <w:lang w:val="ru-RU"/>
        </w:rPr>
      </w:pPr>
      <w:r w:rsidRPr="001A2750">
        <w:rPr>
          <w:rFonts w:asciiTheme="minorHAnsi" w:hAnsiTheme="minorHAnsi"/>
          <w:lang w:val="ru-RU"/>
        </w:rPr>
        <w:t>Идентификация параметров является заключител</w:t>
      </w:r>
      <w:ins w:id="0" w:author="Kluev Andrey" w:date="2012-11-10T15:21:00Z">
        <w:r w:rsidR="0008264E">
          <w:rPr>
            <w:rFonts w:asciiTheme="minorHAnsi" w:hAnsiTheme="minorHAnsi"/>
            <w:lang w:val="ru-RU"/>
          </w:rPr>
          <w:t>ь</w:t>
        </w:r>
      </w:ins>
      <w:r w:rsidRPr="001A2750">
        <w:rPr>
          <w:rFonts w:asciiTheme="minorHAnsi" w:hAnsiTheme="minorHAnsi"/>
          <w:lang w:val="ru-RU"/>
        </w:rPr>
        <w:t xml:space="preserve">ным этапом анализа микроструктур шлифа, перед которым следует подготовка материала и самого </w:t>
      </w:r>
      <w:del w:id="1" w:author="Kluev Andrey" w:date="2012-11-10T15:21:00Z">
        <w:r w:rsidRPr="001A2750" w:rsidDel="0008264E">
          <w:rPr>
            <w:rFonts w:asciiTheme="minorHAnsi" w:hAnsiTheme="minorHAnsi"/>
            <w:lang w:val="ru-RU"/>
          </w:rPr>
          <w:delText>слифа</w:delText>
        </w:r>
      </w:del>
      <w:ins w:id="2" w:author="Kluev Andrey" w:date="2012-11-10T15:21:00Z">
        <w:r w:rsidR="0008264E">
          <w:rPr>
            <w:rFonts w:asciiTheme="minorHAnsi" w:hAnsiTheme="minorHAnsi"/>
            <w:lang w:val="ru-RU"/>
          </w:rPr>
          <w:t>ш</w:t>
        </w:r>
        <w:r w:rsidR="0008264E" w:rsidRPr="001A2750">
          <w:rPr>
            <w:rFonts w:asciiTheme="minorHAnsi" w:hAnsiTheme="minorHAnsi"/>
            <w:lang w:val="ru-RU"/>
          </w:rPr>
          <w:t>лифа</w:t>
        </w:r>
      </w:ins>
      <w:r w:rsidRPr="001A2750">
        <w:rPr>
          <w:rFonts w:asciiTheme="minorHAnsi" w:hAnsiTheme="minorHAnsi"/>
          <w:lang w:val="ru-RU"/>
        </w:rPr>
        <w:t>. Однако</w:t>
      </w:r>
      <w:proofErr w:type="gramStart"/>
      <w:r w:rsidRPr="001A2750">
        <w:rPr>
          <w:rFonts w:asciiTheme="minorHAnsi" w:hAnsiTheme="minorHAnsi"/>
          <w:lang w:val="ru-RU"/>
        </w:rPr>
        <w:t>,</w:t>
      </w:r>
      <w:proofErr w:type="gramEnd"/>
      <w:r w:rsidRPr="001A2750">
        <w:rPr>
          <w:rFonts w:asciiTheme="minorHAnsi" w:hAnsiTheme="minorHAnsi"/>
          <w:lang w:val="ru-RU"/>
        </w:rPr>
        <w:t xml:space="preserve"> в данной статье особое </w:t>
      </w:r>
      <w:del w:id="3" w:author="Kluev Andrey" w:date="2012-11-10T15:22:00Z">
        <w:r w:rsidRPr="001A2750" w:rsidDel="0008264E">
          <w:rPr>
            <w:rFonts w:asciiTheme="minorHAnsi" w:hAnsiTheme="minorHAnsi"/>
            <w:lang w:val="ru-RU"/>
          </w:rPr>
          <w:delText>вниме</w:delText>
        </w:r>
        <w:r w:rsidRPr="001A2750" w:rsidDel="0008264E">
          <w:rPr>
            <w:rFonts w:asciiTheme="minorHAnsi" w:hAnsiTheme="minorHAnsi"/>
            <w:lang w:val="ru-RU"/>
          </w:rPr>
          <w:delText xml:space="preserve">ние </w:delText>
        </w:r>
      </w:del>
      <w:ins w:id="4" w:author="Kluev Andrey" w:date="2012-11-10T15:22:00Z">
        <w:r w:rsidR="0008264E" w:rsidRPr="001A2750">
          <w:rPr>
            <w:rFonts w:asciiTheme="minorHAnsi" w:hAnsiTheme="minorHAnsi"/>
            <w:lang w:val="ru-RU"/>
          </w:rPr>
          <w:t>вним</w:t>
        </w:r>
        <w:r w:rsidR="0008264E">
          <w:rPr>
            <w:rFonts w:asciiTheme="minorHAnsi" w:hAnsiTheme="minorHAnsi"/>
            <w:lang w:val="ru-RU"/>
          </w:rPr>
          <w:t>а</w:t>
        </w:r>
        <w:r w:rsidR="0008264E" w:rsidRPr="001A2750">
          <w:rPr>
            <w:rFonts w:asciiTheme="minorHAnsi" w:hAnsiTheme="minorHAnsi"/>
            <w:lang w:val="ru-RU"/>
          </w:rPr>
          <w:t xml:space="preserve">ние </w:t>
        </w:r>
      </w:ins>
      <w:r w:rsidRPr="001A2750">
        <w:rPr>
          <w:rFonts w:asciiTheme="minorHAnsi" w:hAnsiTheme="minorHAnsi"/>
          <w:lang w:val="ru-RU"/>
        </w:rPr>
        <w:t>будет уделено именно этому этапу, без</w:t>
      </w:r>
      <w:del w:id="5" w:author="Kluev Andrey" w:date="2012-11-10T15:22:00Z">
        <w:r w:rsidRPr="001A2750" w:rsidDel="0008264E">
          <w:rPr>
            <w:rFonts w:asciiTheme="minorHAnsi" w:hAnsiTheme="minorHAnsi"/>
            <w:lang w:val="ru-RU"/>
          </w:rPr>
          <w:delText xml:space="preserve"> </w:delText>
        </w:r>
      </w:del>
      <w:r w:rsidRPr="001A2750">
        <w:rPr>
          <w:rFonts w:asciiTheme="minorHAnsi" w:hAnsiTheme="minorHAnsi"/>
          <w:lang w:val="ru-RU"/>
        </w:rPr>
        <w:t>относительно к тому, как именно была получена фотография зерновой структуры для анализа.</w:t>
      </w:r>
    </w:p>
    <w:p w:rsidR="00000000" w:rsidRPr="001A2750" w:rsidRDefault="003939EA">
      <w:pPr>
        <w:rPr>
          <w:rFonts w:asciiTheme="minorHAnsi" w:hAnsiTheme="minorHAnsi"/>
          <w:lang w:val="ru-RU"/>
        </w:rPr>
      </w:pPr>
      <w:r w:rsidRPr="001A2750">
        <w:rPr>
          <w:rFonts w:asciiTheme="minorHAnsi" w:hAnsiTheme="minorHAnsi"/>
          <w:lang w:val="ru-RU"/>
        </w:rPr>
        <w:t xml:space="preserve">В данный момент подобная идентификация параметров производится вручную, при использовании различных шаблонов, зачастую </w:t>
      </w:r>
      <w:del w:id="6" w:author="Kluev Andrey" w:date="2012-11-10T15:22:00Z">
        <w:r w:rsidRPr="001A2750" w:rsidDel="004366EE">
          <w:rPr>
            <w:rFonts w:asciiTheme="minorHAnsi" w:hAnsiTheme="minorHAnsi"/>
            <w:lang w:val="ru-RU"/>
          </w:rPr>
          <w:delText xml:space="preserve">двже </w:delText>
        </w:r>
      </w:del>
      <w:ins w:id="7" w:author="Kluev Andrey" w:date="2012-11-10T15:22:00Z">
        <w:r w:rsidR="004366EE" w:rsidRPr="001A2750">
          <w:rPr>
            <w:rFonts w:asciiTheme="minorHAnsi" w:hAnsiTheme="minorHAnsi"/>
            <w:lang w:val="ru-RU"/>
          </w:rPr>
          <w:t>д</w:t>
        </w:r>
        <w:r w:rsidR="004366EE">
          <w:rPr>
            <w:rFonts w:asciiTheme="minorHAnsi" w:hAnsiTheme="minorHAnsi"/>
            <w:lang w:val="ru-RU"/>
          </w:rPr>
          <w:t>а</w:t>
        </w:r>
        <w:r w:rsidR="004366EE" w:rsidRPr="001A2750">
          <w:rPr>
            <w:rFonts w:asciiTheme="minorHAnsi" w:hAnsiTheme="minorHAnsi"/>
            <w:lang w:val="ru-RU"/>
          </w:rPr>
          <w:t xml:space="preserve">же </w:t>
        </w:r>
      </w:ins>
      <w:r w:rsidRPr="001A2750">
        <w:rPr>
          <w:rFonts w:asciiTheme="minorHAnsi" w:hAnsiTheme="minorHAnsi"/>
          <w:lang w:val="ru-RU"/>
        </w:rPr>
        <w:t>б</w:t>
      </w:r>
      <w:r w:rsidRPr="001A2750">
        <w:rPr>
          <w:rFonts w:asciiTheme="minorHAnsi" w:hAnsiTheme="minorHAnsi"/>
          <w:lang w:val="ru-RU"/>
        </w:rPr>
        <w:t>ез привлечения вычислительной техники. Это связано с тем, что существующие програм</w:t>
      </w:r>
      <w:ins w:id="8" w:author="Kluev Andrey" w:date="2012-11-10T15:22:00Z">
        <w:r w:rsidR="004366EE">
          <w:rPr>
            <w:rFonts w:asciiTheme="minorHAnsi" w:hAnsiTheme="minorHAnsi"/>
            <w:lang w:val="ru-RU"/>
          </w:rPr>
          <w:t>м</w:t>
        </w:r>
      </w:ins>
      <w:r w:rsidRPr="001A2750">
        <w:rPr>
          <w:rFonts w:asciiTheme="minorHAnsi" w:hAnsiTheme="minorHAnsi"/>
          <w:lang w:val="ru-RU"/>
        </w:rPr>
        <w:t xml:space="preserve">ные решения в этой области либо дорогостоящи, либо не решают </w:t>
      </w:r>
      <w:del w:id="9" w:author="Kluev Andrey" w:date="2012-11-10T15:23:00Z">
        <w:r w:rsidRPr="001A2750" w:rsidDel="004366EE">
          <w:rPr>
            <w:rFonts w:asciiTheme="minorHAnsi" w:hAnsiTheme="minorHAnsi"/>
            <w:lang w:val="ru-RU"/>
          </w:rPr>
          <w:delText xml:space="preserve">всех </w:delText>
        </w:r>
      </w:del>
      <w:ins w:id="10" w:author="Kluev Andrey" w:date="2012-11-10T15:23:00Z">
        <w:r w:rsidR="004366EE">
          <w:rPr>
            <w:rFonts w:asciiTheme="minorHAnsi" w:hAnsiTheme="minorHAnsi"/>
            <w:lang w:val="ru-RU"/>
          </w:rPr>
          <w:t>тех</w:t>
        </w:r>
        <w:r w:rsidR="004366EE" w:rsidRPr="001A2750">
          <w:rPr>
            <w:rFonts w:asciiTheme="minorHAnsi" w:hAnsiTheme="minorHAnsi"/>
            <w:lang w:val="ru-RU"/>
          </w:rPr>
          <w:t xml:space="preserve"> </w:t>
        </w:r>
      </w:ins>
      <w:r w:rsidRPr="001A2750">
        <w:rPr>
          <w:rFonts w:asciiTheme="minorHAnsi" w:hAnsiTheme="minorHAnsi"/>
          <w:lang w:val="ru-RU"/>
        </w:rPr>
        <w:t xml:space="preserve">задач, </w:t>
      </w:r>
      <w:ins w:id="11" w:author="Kluev Andrey" w:date="2012-11-10T15:23:00Z">
        <w:r w:rsidR="004366EE">
          <w:rPr>
            <w:rFonts w:asciiTheme="minorHAnsi" w:hAnsiTheme="minorHAnsi"/>
            <w:lang w:val="ru-RU"/>
          </w:rPr>
          <w:t xml:space="preserve">которые </w:t>
        </w:r>
      </w:ins>
      <w:del w:id="12" w:author="Kluev Andrey" w:date="2012-11-10T15:23:00Z">
        <w:r w:rsidRPr="001A2750" w:rsidDel="004366EE">
          <w:rPr>
            <w:rFonts w:asciiTheme="minorHAnsi" w:hAnsiTheme="minorHAnsi"/>
            <w:lang w:val="ru-RU"/>
          </w:rPr>
          <w:delText xml:space="preserve">врзникающих </w:delText>
        </w:r>
      </w:del>
      <w:ins w:id="13" w:author="Kluev Andrey" w:date="2012-11-10T15:23:00Z">
        <w:r w:rsidR="004366EE" w:rsidRPr="001A2750">
          <w:rPr>
            <w:rFonts w:asciiTheme="minorHAnsi" w:hAnsiTheme="minorHAnsi"/>
            <w:lang w:val="ru-RU"/>
          </w:rPr>
          <w:t>в</w:t>
        </w:r>
        <w:r w:rsidR="004366EE">
          <w:rPr>
            <w:rFonts w:asciiTheme="minorHAnsi" w:hAnsiTheme="minorHAnsi"/>
            <w:lang w:val="ru-RU"/>
          </w:rPr>
          <w:t>о</w:t>
        </w:r>
        <w:r w:rsidR="004366EE" w:rsidRPr="001A2750">
          <w:rPr>
            <w:rFonts w:asciiTheme="minorHAnsi" w:hAnsiTheme="minorHAnsi"/>
            <w:lang w:val="ru-RU"/>
          </w:rPr>
          <w:t>зникаю</w:t>
        </w:r>
        <w:r w:rsidR="004366EE">
          <w:rPr>
            <w:rFonts w:asciiTheme="minorHAnsi" w:hAnsiTheme="minorHAnsi"/>
            <w:lang w:val="ru-RU"/>
          </w:rPr>
          <w:t>т</w:t>
        </w:r>
        <w:r w:rsidR="004366EE" w:rsidRPr="001A2750">
          <w:rPr>
            <w:rFonts w:asciiTheme="minorHAnsi" w:hAnsiTheme="minorHAnsi"/>
            <w:lang w:val="ru-RU"/>
          </w:rPr>
          <w:t xml:space="preserve"> </w:t>
        </w:r>
      </w:ins>
      <w:r w:rsidRPr="001A2750">
        <w:rPr>
          <w:rFonts w:asciiTheme="minorHAnsi" w:hAnsiTheme="minorHAnsi"/>
          <w:lang w:val="ru-RU"/>
        </w:rPr>
        <w:t xml:space="preserve">при выполнении </w:t>
      </w:r>
      <w:proofErr w:type="gramStart"/>
      <w:r w:rsidRPr="001A2750">
        <w:rPr>
          <w:rFonts w:asciiTheme="minorHAnsi" w:hAnsiTheme="minorHAnsi"/>
          <w:lang w:val="ru-RU"/>
        </w:rPr>
        <w:t>ана</w:t>
      </w:r>
      <w:del w:id="14" w:author="Kluev Andrey" w:date="2012-11-10T15:23:00Z">
        <w:r w:rsidRPr="001A2750" w:rsidDel="004366EE">
          <w:rPr>
            <w:rFonts w:asciiTheme="minorHAnsi" w:hAnsiTheme="minorHAnsi"/>
            <w:lang w:val="ru-RU"/>
          </w:rPr>
          <w:delText>д</w:delText>
        </w:r>
      </w:del>
      <w:r w:rsidRPr="001A2750">
        <w:rPr>
          <w:rFonts w:asciiTheme="minorHAnsi" w:hAnsiTheme="minorHAnsi"/>
          <w:lang w:val="ru-RU"/>
        </w:rPr>
        <w:t>лиза</w:t>
      </w:r>
      <w:proofErr w:type="gramEnd"/>
      <w:r w:rsidRPr="001A2750">
        <w:rPr>
          <w:rFonts w:asciiTheme="minorHAnsi" w:hAnsiTheme="minorHAnsi"/>
          <w:lang w:val="ru-RU"/>
        </w:rPr>
        <w:t xml:space="preserve">. Такие ручные методы, приведённые, например, в [1, 2], дают лишь </w:t>
      </w:r>
      <w:r w:rsidRPr="001A2750">
        <w:rPr>
          <w:rFonts w:asciiTheme="minorHAnsi" w:hAnsiTheme="minorHAnsi"/>
          <w:lang w:val="ru-RU"/>
        </w:rPr>
        <w:t xml:space="preserve">приближённое представление о структуре металла и его свойствах, а также требуют </w:t>
      </w:r>
      <w:del w:id="15" w:author="Kluev Andrey" w:date="2012-11-10T15:24:00Z">
        <w:r w:rsidRPr="001A2750" w:rsidDel="004366EE">
          <w:rPr>
            <w:rFonts w:asciiTheme="minorHAnsi" w:hAnsiTheme="minorHAnsi"/>
            <w:lang w:val="ru-RU"/>
          </w:rPr>
          <w:delText xml:space="preserve">значительных </w:delText>
        </w:r>
      </w:del>
      <w:ins w:id="16" w:author="Kluev Andrey" w:date="2012-11-10T15:24:00Z">
        <w:r w:rsidR="004366EE" w:rsidRPr="001A2750">
          <w:rPr>
            <w:rFonts w:asciiTheme="minorHAnsi" w:hAnsiTheme="minorHAnsi"/>
            <w:lang w:val="ru-RU"/>
          </w:rPr>
          <w:t>значительн</w:t>
        </w:r>
        <w:r w:rsidR="004366EE">
          <w:rPr>
            <w:rFonts w:asciiTheme="minorHAnsi" w:hAnsiTheme="minorHAnsi"/>
            <w:lang w:val="ru-RU"/>
          </w:rPr>
          <w:t>ого</w:t>
        </w:r>
        <w:r w:rsidR="004366EE" w:rsidRPr="001A2750">
          <w:rPr>
            <w:rFonts w:asciiTheme="minorHAnsi" w:hAnsiTheme="minorHAnsi"/>
            <w:lang w:val="ru-RU"/>
          </w:rPr>
          <w:t xml:space="preserve"> </w:t>
        </w:r>
      </w:ins>
      <w:del w:id="17" w:author="Kluev Andrey" w:date="2012-11-10T15:24:00Z">
        <w:r w:rsidRPr="001A2750" w:rsidDel="004366EE">
          <w:rPr>
            <w:rFonts w:asciiTheme="minorHAnsi" w:hAnsiTheme="minorHAnsi"/>
            <w:lang w:val="ru-RU"/>
          </w:rPr>
          <w:delText>временных затрат на их выполенени</w:delText>
        </w:r>
      </w:del>
      <w:ins w:id="18" w:author="Kluev Andrey" w:date="2012-11-10T15:24:00Z">
        <w:r w:rsidR="004366EE">
          <w:rPr>
            <w:rFonts w:asciiTheme="minorHAnsi" w:hAnsiTheme="minorHAnsi"/>
            <w:lang w:val="ru-RU"/>
          </w:rPr>
          <w:t>времени для получения результата</w:t>
        </w:r>
      </w:ins>
      <w:r w:rsidRPr="001A2750">
        <w:rPr>
          <w:rFonts w:asciiTheme="minorHAnsi" w:hAnsiTheme="minorHAnsi"/>
          <w:lang w:val="ru-RU"/>
        </w:rPr>
        <w:t>.</w:t>
      </w:r>
    </w:p>
    <w:p w:rsidR="00000000" w:rsidRPr="001A2750" w:rsidRDefault="003939EA">
      <w:pPr>
        <w:rPr>
          <w:rFonts w:asciiTheme="minorHAnsi" w:hAnsiTheme="minorHAnsi"/>
          <w:lang w:val="ru-RU"/>
        </w:rPr>
      </w:pPr>
      <w:r w:rsidRPr="001A2750">
        <w:rPr>
          <w:rFonts w:asciiTheme="minorHAnsi" w:hAnsiTheme="minorHAnsi"/>
          <w:lang w:val="ru-RU"/>
        </w:rPr>
        <w:t>Существует целый ряд параметров зерновых структур, которые необходимо знать эксперту при проведении анализа шлифа. Эти параметры</w:t>
      </w:r>
      <w:r w:rsidRPr="001A2750">
        <w:rPr>
          <w:rFonts w:asciiTheme="minorHAnsi" w:hAnsiTheme="minorHAnsi"/>
          <w:lang w:val="ru-RU"/>
        </w:rPr>
        <w:t xml:space="preserve"> могут варьироваться в зависимости от того, к какому классу принадлежит изучаемый шлиф, а также от того, какие свойства материала проверяются данным анализом.  Чаще всего определяются следующие параметры:</w:t>
      </w:r>
    </w:p>
    <w:p w:rsidR="00000000" w:rsidRPr="001A2750" w:rsidRDefault="003939EA">
      <w:pPr>
        <w:numPr>
          <w:ilvl w:val="0"/>
          <w:numId w:val="4"/>
        </w:numPr>
        <w:rPr>
          <w:rFonts w:asciiTheme="minorHAnsi" w:hAnsiTheme="minorHAnsi"/>
          <w:lang w:val="ru-RU"/>
        </w:rPr>
      </w:pPr>
      <w:r w:rsidRPr="001A2750">
        <w:rPr>
          <w:rFonts w:asciiTheme="minorHAnsi" w:hAnsiTheme="minorHAnsi"/>
          <w:lang w:val="ru-RU"/>
        </w:rPr>
        <w:t>величина зерна (</w:t>
      </w:r>
      <w:proofErr w:type="gramStart"/>
      <w:r w:rsidRPr="001A2750">
        <w:rPr>
          <w:rFonts w:asciiTheme="minorHAnsi" w:hAnsiTheme="minorHAnsi"/>
          <w:lang w:val="ru-RU"/>
        </w:rPr>
        <w:t>средний</w:t>
      </w:r>
      <w:proofErr w:type="gramEnd"/>
      <w:r w:rsidRPr="001A2750">
        <w:rPr>
          <w:rFonts w:asciiTheme="minorHAnsi" w:hAnsiTheme="minorHAnsi"/>
          <w:lang w:val="ru-RU"/>
        </w:rPr>
        <w:t>, минимальный, максимальный)</w:t>
      </w:r>
      <w:r w:rsidRPr="001A2750">
        <w:rPr>
          <w:rFonts w:asciiTheme="minorHAnsi" w:hAnsiTheme="minorHAnsi"/>
          <w:lang w:val="ru-RU"/>
        </w:rPr>
        <w:t>;</w:t>
      </w:r>
    </w:p>
    <w:p w:rsidR="00000000" w:rsidRPr="001A2750" w:rsidRDefault="003939EA">
      <w:pPr>
        <w:numPr>
          <w:ilvl w:val="0"/>
          <w:numId w:val="4"/>
        </w:numPr>
        <w:rPr>
          <w:rFonts w:asciiTheme="minorHAnsi" w:hAnsiTheme="minorHAnsi"/>
          <w:lang w:val="ru-RU"/>
        </w:rPr>
      </w:pPr>
      <w:r w:rsidRPr="001A2750">
        <w:rPr>
          <w:rFonts w:asciiTheme="minorHAnsi" w:hAnsiTheme="minorHAnsi"/>
          <w:lang w:val="ru-RU"/>
        </w:rPr>
        <w:t>дисперсия величин зерна;</w:t>
      </w:r>
    </w:p>
    <w:p w:rsidR="00000000" w:rsidRPr="001A2750" w:rsidRDefault="003939EA">
      <w:pPr>
        <w:numPr>
          <w:ilvl w:val="0"/>
          <w:numId w:val="4"/>
        </w:numPr>
        <w:rPr>
          <w:rFonts w:asciiTheme="minorHAnsi" w:hAnsiTheme="minorHAnsi"/>
          <w:lang w:val="ru-RU"/>
        </w:rPr>
      </w:pPr>
      <w:r w:rsidRPr="001A2750">
        <w:rPr>
          <w:rFonts w:asciiTheme="minorHAnsi" w:hAnsiTheme="minorHAnsi"/>
          <w:lang w:val="ru-RU"/>
        </w:rPr>
        <w:t>степень анизотропии зерён (отклонение от круглой формы);</w:t>
      </w:r>
    </w:p>
    <w:p w:rsidR="00000000" w:rsidRPr="001A2750" w:rsidRDefault="003939EA">
      <w:pPr>
        <w:numPr>
          <w:ilvl w:val="0"/>
          <w:numId w:val="4"/>
        </w:numPr>
        <w:rPr>
          <w:rFonts w:asciiTheme="minorHAnsi" w:hAnsiTheme="minorHAnsi"/>
          <w:lang w:val="ru-RU"/>
        </w:rPr>
      </w:pPr>
      <w:r w:rsidRPr="001A2750">
        <w:rPr>
          <w:rFonts w:asciiTheme="minorHAnsi" w:hAnsiTheme="minorHAnsi"/>
          <w:lang w:val="ru-RU"/>
        </w:rPr>
        <w:t>плотность распределения зёрен;</w:t>
      </w:r>
    </w:p>
    <w:p w:rsidR="00000000" w:rsidRPr="001A2750" w:rsidRDefault="003939EA">
      <w:pPr>
        <w:numPr>
          <w:ilvl w:val="0"/>
          <w:numId w:val="4"/>
        </w:numPr>
        <w:rPr>
          <w:rFonts w:asciiTheme="minorHAnsi" w:hAnsiTheme="minorHAnsi"/>
          <w:lang w:val="ru-RU"/>
        </w:rPr>
      </w:pPr>
      <w:proofErr w:type="gramStart"/>
      <w:r w:rsidRPr="001A2750">
        <w:rPr>
          <w:rFonts w:asciiTheme="minorHAnsi" w:hAnsiTheme="minorHAnsi"/>
          <w:lang w:val="ru-RU"/>
        </w:rPr>
        <w:t>ори</w:t>
      </w:r>
      <w:del w:id="19" w:author="Kluev Andrey" w:date="2012-11-10T15:25:00Z">
        <w:r w:rsidRPr="001A2750" w:rsidDel="00467F38">
          <w:rPr>
            <w:rFonts w:asciiTheme="minorHAnsi" w:hAnsiTheme="minorHAnsi"/>
            <w:lang w:val="ru-RU"/>
          </w:rPr>
          <w:delText>н</w:delText>
        </w:r>
      </w:del>
      <w:r w:rsidRPr="001A2750">
        <w:rPr>
          <w:rFonts w:asciiTheme="minorHAnsi" w:hAnsiTheme="minorHAnsi"/>
          <w:lang w:val="ru-RU"/>
        </w:rPr>
        <w:t>е</w:t>
      </w:r>
      <w:ins w:id="20" w:author="Kluev Andrey" w:date="2012-11-10T15:25:00Z">
        <w:r w:rsidR="00467F38">
          <w:rPr>
            <w:rFonts w:asciiTheme="minorHAnsi" w:hAnsiTheme="minorHAnsi"/>
            <w:lang w:val="ru-RU"/>
          </w:rPr>
          <w:t>н</w:t>
        </w:r>
      </w:ins>
      <w:r w:rsidRPr="001A2750">
        <w:rPr>
          <w:rFonts w:asciiTheme="minorHAnsi" w:hAnsiTheme="minorHAnsi"/>
          <w:lang w:val="ru-RU"/>
        </w:rPr>
        <w:t>тация</w:t>
      </w:r>
      <w:proofErr w:type="gramEnd"/>
      <w:r w:rsidRPr="001A2750">
        <w:rPr>
          <w:rFonts w:asciiTheme="minorHAnsi" w:hAnsiTheme="minorHAnsi"/>
          <w:lang w:val="ru-RU"/>
        </w:rPr>
        <w:t xml:space="preserve"> зёрен.</w:t>
      </w:r>
    </w:p>
    <w:p w:rsidR="00000000" w:rsidRPr="001A2750" w:rsidRDefault="003939EA">
      <w:pPr>
        <w:numPr>
          <w:ilvl w:val="0"/>
          <w:numId w:val="4"/>
        </w:numPr>
        <w:rPr>
          <w:rFonts w:asciiTheme="minorHAnsi" w:hAnsiTheme="minorHAnsi"/>
          <w:lang w:val="ru-RU"/>
        </w:rPr>
      </w:pPr>
      <w:r w:rsidRPr="001A2750">
        <w:rPr>
          <w:rFonts w:asciiTheme="minorHAnsi" w:hAnsiTheme="minorHAnsi"/>
          <w:lang w:val="ru-RU"/>
        </w:rPr>
        <w:t>и др.</w:t>
      </w:r>
    </w:p>
    <w:p w:rsidR="00000000" w:rsidRPr="001A2750" w:rsidRDefault="003939EA">
      <w:pPr>
        <w:rPr>
          <w:rFonts w:asciiTheme="minorHAnsi" w:hAnsiTheme="minorHAnsi"/>
          <w:lang w:val="ru-RU"/>
        </w:rPr>
      </w:pPr>
      <w:r w:rsidRPr="001A2750">
        <w:rPr>
          <w:rFonts w:asciiTheme="minorHAnsi" w:hAnsiTheme="minorHAnsi"/>
          <w:lang w:val="ru-RU"/>
        </w:rPr>
        <w:t>Кроме того, существует ряд параметров, не связанных напрямую с зёрнами, но которые также важны при проведении анализа</w:t>
      </w:r>
      <w:r w:rsidRPr="001A2750">
        <w:rPr>
          <w:rFonts w:asciiTheme="minorHAnsi" w:hAnsiTheme="minorHAnsi"/>
          <w:lang w:val="ru-RU"/>
        </w:rPr>
        <w:t>:</w:t>
      </w:r>
    </w:p>
    <w:p w:rsidR="00000000" w:rsidRPr="001A2750" w:rsidRDefault="003939EA">
      <w:pPr>
        <w:numPr>
          <w:ilvl w:val="0"/>
          <w:numId w:val="5"/>
        </w:numPr>
        <w:rPr>
          <w:rFonts w:asciiTheme="minorHAnsi" w:hAnsiTheme="minorHAnsi"/>
          <w:lang w:val="ru-RU"/>
        </w:rPr>
      </w:pPr>
      <w:commentRangeStart w:id="21"/>
      <w:r w:rsidRPr="001A2750">
        <w:rPr>
          <w:rFonts w:asciiTheme="minorHAnsi" w:hAnsiTheme="minorHAnsi"/>
          <w:lang w:val="ru-RU"/>
        </w:rPr>
        <w:t>определение ферритных фаз;</w:t>
      </w:r>
    </w:p>
    <w:p w:rsidR="00000000" w:rsidRPr="001A2750" w:rsidRDefault="003939EA">
      <w:pPr>
        <w:numPr>
          <w:ilvl w:val="0"/>
          <w:numId w:val="5"/>
        </w:numPr>
        <w:rPr>
          <w:rFonts w:asciiTheme="minorHAnsi" w:hAnsiTheme="minorHAnsi"/>
          <w:lang w:val="ru-RU"/>
        </w:rPr>
      </w:pPr>
      <w:r w:rsidRPr="001A2750">
        <w:rPr>
          <w:rFonts w:asciiTheme="minorHAnsi" w:hAnsiTheme="minorHAnsi"/>
          <w:lang w:val="ru-RU"/>
        </w:rPr>
        <w:t>определение перлитных фаз;</w:t>
      </w:r>
    </w:p>
    <w:p w:rsidR="00000000" w:rsidRPr="001A2750" w:rsidRDefault="00467F38">
      <w:pPr>
        <w:numPr>
          <w:ilvl w:val="0"/>
          <w:numId w:val="5"/>
        </w:numPr>
        <w:rPr>
          <w:rFonts w:asciiTheme="minorHAnsi" w:hAnsiTheme="minorHAnsi"/>
          <w:lang w:val="ru-RU"/>
        </w:rPr>
      </w:pPr>
      <w:commentRangeStart w:id="22"/>
      <w:commentRangeEnd w:id="21"/>
      <w:r>
        <w:rPr>
          <w:rStyle w:val="ab"/>
        </w:rPr>
        <w:commentReference w:id="21"/>
      </w:r>
      <w:r w:rsidR="003939EA" w:rsidRPr="001A2750">
        <w:rPr>
          <w:rFonts w:asciiTheme="minorHAnsi" w:hAnsiTheme="minorHAnsi"/>
          <w:lang w:val="ru-RU"/>
        </w:rPr>
        <w:t>анализ неметаллических включений;</w:t>
      </w:r>
      <w:commentRangeEnd w:id="22"/>
      <w:r>
        <w:rPr>
          <w:rStyle w:val="ab"/>
        </w:rPr>
        <w:commentReference w:id="22"/>
      </w:r>
    </w:p>
    <w:p w:rsidR="00000000" w:rsidRPr="001A2750" w:rsidRDefault="003939EA">
      <w:pPr>
        <w:numPr>
          <w:ilvl w:val="0"/>
          <w:numId w:val="5"/>
        </w:numPr>
        <w:rPr>
          <w:rFonts w:asciiTheme="minorHAnsi" w:hAnsiTheme="minorHAnsi"/>
          <w:lang w:val="ru-RU"/>
        </w:rPr>
      </w:pPr>
      <w:r w:rsidRPr="001A2750">
        <w:rPr>
          <w:rFonts w:asciiTheme="minorHAnsi" w:hAnsiTheme="minorHAnsi"/>
          <w:lang w:val="ru-RU"/>
        </w:rPr>
        <w:t>и др.</w:t>
      </w:r>
    </w:p>
    <w:p w:rsidR="00000000" w:rsidRPr="001A2750" w:rsidRDefault="003939EA">
      <w:pPr>
        <w:rPr>
          <w:rFonts w:asciiTheme="minorHAnsi" w:hAnsiTheme="minorHAnsi"/>
          <w:lang w:val="ru-RU"/>
        </w:rPr>
      </w:pPr>
      <w:r w:rsidRPr="001A2750">
        <w:rPr>
          <w:rFonts w:asciiTheme="minorHAnsi" w:hAnsiTheme="minorHAnsi"/>
          <w:lang w:val="ru-RU"/>
        </w:rPr>
        <w:t>Как будет показано дальше, все эти характеристики могут быть определены схожими методами.</w:t>
      </w:r>
    </w:p>
    <w:p w:rsidR="00000000" w:rsidRPr="001A2750" w:rsidRDefault="003939EA">
      <w:pPr>
        <w:rPr>
          <w:rFonts w:asciiTheme="minorHAnsi" w:hAnsiTheme="minorHAnsi" w:cs="TimesNewRoman"/>
          <w:szCs w:val="24"/>
          <w:lang w:val="ru-RU"/>
        </w:rPr>
      </w:pPr>
      <w:r w:rsidRPr="001A2750">
        <w:rPr>
          <w:rFonts w:asciiTheme="minorHAnsi" w:hAnsiTheme="minorHAnsi"/>
          <w:lang w:val="ru-RU"/>
        </w:rPr>
        <w:t>Вид зёрен на фотографиях шлифов [3] варьируется в зависимости от класс</w:t>
      </w:r>
      <w:r w:rsidRPr="001A2750">
        <w:rPr>
          <w:rFonts w:asciiTheme="minorHAnsi" w:hAnsiTheme="minorHAnsi"/>
          <w:lang w:val="ru-RU"/>
        </w:rPr>
        <w:t xml:space="preserve">а, к которому принадлежит этот шлиф. После проведения ручного анализа фотографий было выделено два различных с точки зрения автоматизированной обработки вида зерновых структур. Это могут быть однородные тёмные области (например, </w:t>
      </w:r>
      <w:r w:rsidRPr="001A2750">
        <w:rPr>
          <w:rFonts w:asciiTheme="minorHAnsi" w:hAnsiTheme="minorHAnsi"/>
          <w:lang w:val="ru-RU"/>
        </w:rPr>
        <w:lastRenderedPageBreak/>
        <w:t>вкрапления углерода на шлиф</w:t>
      </w:r>
      <w:r w:rsidRPr="001A2750">
        <w:rPr>
          <w:rFonts w:asciiTheme="minorHAnsi" w:hAnsiTheme="minorHAnsi"/>
          <w:lang w:val="ru-RU"/>
        </w:rPr>
        <w:t>е стали).  Либо же зёрна могут быть проявлены на фотографии в виде их границ (например, при анализе зернистых перлитов). На рис. 1 представлено сравнение этих двух возможных зерновых структур.</w:t>
      </w:r>
    </w:p>
    <w:p w:rsidR="00000000" w:rsidRPr="00C04B9D" w:rsidDel="00C04B9D" w:rsidRDefault="00C04B9D" w:rsidP="00C04B9D">
      <w:pPr>
        <w:tabs>
          <w:tab w:val="left" w:pos="2268"/>
          <w:tab w:val="left" w:pos="4962"/>
        </w:tabs>
        <w:ind w:left="990" w:firstLine="0"/>
        <w:rPr>
          <w:del w:id="23" w:author="Kluev Andrey" w:date="2012-11-10T15:33:00Z"/>
          <w:rFonts w:asciiTheme="minorHAnsi" w:hAnsiTheme="minorHAnsi"/>
          <w:lang w:val="ru-RU"/>
        </w:rPr>
        <w:pPrChange w:id="24" w:author="Kluev Andrey" w:date="2012-11-10T15:34:00Z">
          <w:pPr>
            <w:ind w:firstLine="426"/>
          </w:pPr>
        </w:pPrChange>
      </w:pPr>
      <w:ins w:id="25" w:author="Kluev Andrey" w:date="2012-11-10T15:34:00Z">
        <w:r>
          <w:rPr>
            <w:rFonts w:asciiTheme="minorHAnsi" w:hAnsiTheme="minorHAnsi"/>
            <w:lang w:val="ru-RU"/>
          </w:rPr>
          <w:tab/>
        </w:r>
      </w:ins>
      <w:ins w:id="26" w:author="Kluev Andrey" w:date="2012-11-10T15:33:00Z">
        <w:r>
          <w:rPr>
            <w:rFonts w:asciiTheme="minorHAnsi" w:hAnsiTheme="minorHAnsi"/>
            <w:lang w:val="ru-RU"/>
          </w:rPr>
          <w:t>а)</w:t>
        </w:r>
        <w:r>
          <w:rPr>
            <w:rFonts w:asciiTheme="minorHAnsi" w:hAnsiTheme="minorHAnsi"/>
            <w:lang w:val="ru-RU"/>
          </w:rPr>
          <w:tab/>
          <w:t>б</w:t>
        </w:r>
        <w:r w:rsidRPr="00C04B9D">
          <w:rPr>
            <w:rFonts w:asciiTheme="minorHAnsi" w:hAnsiTheme="minorHAnsi"/>
            <w:lang w:val="ru-RU"/>
          </w:rPr>
          <w:t>)</w:t>
        </w:r>
      </w:ins>
    </w:p>
    <w:p w:rsidR="00000000" w:rsidRPr="001A2750" w:rsidRDefault="003939EA">
      <w:pPr>
        <w:ind w:firstLine="426"/>
        <w:jc w:val="center"/>
        <w:rPr>
          <w:rFonts w:asciiTheme="minorHAnsi" w:hAnsiTheme="minorHAnsi"/>
          <w:lang w:val="ru-RU"/>
        </w:rPr>
      </w:pPr>
      <w:r w:rsidRPr="001A2750">
        <w:rPr>
          <w:rFonts w:asciiTheme="minorHAnsi" w:hAnsiTheme="minorHAnsi"/>
          <w:lang w:val="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8.5pt" filled="t">
            <v:fill color2="black"/>
            <v:imagedata r:id="rId6" o:title=""/>
          </v:shape>
        </w:pict>
      </w:r>
    </w:p>
    <w:p w:rsidR="00000000" w:rsidRPr="001A2750" w:rsidRDefault="003939EA">
      <w:pPr>
        <w:jc w:val="center"/>
        <w:rPr>
          <w:rFonts w:asciiTheme="minorHAnsi" w:hAnsiTheme="minorHAnsi"/>
          <w:lang w:val="ru-RU"/>
        </w:rPr>
      </w:pPr>
      <w:r w:rsidRPr="001A2750">
        <w:rPr>
          <w:rFonts w:asciiTheme="minorHAnsi" w:hAnsiTheme="minorHAnsi"/>
          <w:lang w:val="ru-RU"/>
        </w:rPr>
        <w:t xml:space="preserve">Рис. 1. </w:t>
      </w:r>
      <w:del w:id="27" w:author="Kluev Andrey" w:date="2012-11-10T15:34:00Z">
        <w:r w:rsidRPr="001A2750" w:rsidDel="00C04B9D">
          <w:rPr>
            <w:rFonts w:asciiTheme="minorHAnsi" w:hAnsiTheme="minorHAnsi"/>
            <w:lang w:val="ru-RU"/>
          </w:rPr>
          <w:delText>Сравнение в</w:delText>
        </w:r>
      </w:del>
      <w:proofErr w:type="spellStart"/>
      <w:ins w:id="28" w:author="Kluev Andrey" w:date="2012-11-10T15:34:00Z">
        <w:r w:rsidR="00C04B9D">
          <w:rPr>
            <w:rFonts w:asciiTheme="minorHAnsi" w:hAnsiTheme="minorHAnsi"/>
            <w:lang w:val="ru-RU"/>
          </w:rPr>
          <w:t>В</w:t>
        </w:r>
      </w:ins>
      <w:r w:rsidRPr="001A2750">
        <w:rPr>
          <w:rFonts w:asciiTheme="minorHAnsi" w:hAnsiTheme="minorHAnsi"/>
          <w:lang w:val="ru-RU"/>
        </w:rPr>
        <w:t>ид</w:t>
      </w:r>
      <w:del w:id="29" w:author="Kluev Andrey" w:date="2012-11-10T15:34:00Z">
        <w:r w:rsidRPr="001A2750" w:rsidDel="00C04B9D">
          <w:rPr>
            <w:rFonts w:asciiTheme="minorHAnsi" w:hAnsiTheme="minorHAnsi"/>
            <w:lang w:val="ru-RU"/>
          </w:rPr>
          <w:delText>ов</w:delText>
        </w:r>
      </w:del>
      <w:r w:rsidRPr="001A2750">
        <w:rPr>
          <w:rFonts w:asciiTheme="minorHAnsi" w:hAnsiTheme="minorHAnsi"/>
          <w:lang w:val="ru-RU"/>
        </w:rPr>
        <w:t xml:space="preserve"> </w:t>
      </w:r>
      <w:proofErr w:type="spellEnd"/>
      <w:r w:rsidRPr="001A2750">
        <w:rPr>
          <w:rFonts w:asciiTheme="minorHAnsi" w:hAnsiTheme="minorHAnsi"/>
          <w:lang w:val="ru-RU"/>
        </w:rPr>
        <w:t xml:space="preserve">зёрен на шлифах </w:t>
      </w:r>
      <w:ins w:id="30" w:author="Kluev Andrey" w:date="2012-11-10T15:34:00Z">
        <w:r w:rsidR="00C04B9D">
          <w:rPr>
            <w:rFonts w:asciiTheme="minorHAnsi" w:hAnsiTheme="minorHAnsi"/>
            <w:lang w:val="ru-RU"/>
          </w:rPr>
          <w:t xml:space="preserve">(а) </w:t>
        </w:r>
      </w:ins>
      <w:r w:rsidRPr="001A2750">
        <w:rPr>
          <w:rFonts w:asciiTheme="minorHAnsi" w:hAnsiTheme="minorHAnsi"/>
          <w:lang w:val="ru-RU"/>
        </w:rPr>
        <w:t>среднеуглеродистой с</w:t>
      </w:r>
      <w:r w:rsidRPr="001A2750">
        <w:rPr>
          <w:rFonts w:asciiTheme="minorHAnsi" w:hAnsiTheme="minorHAnsi"/>
          <w:lang w:val="ru-RU"/>
        </w:rPr>
        <w:t xml:space="preserve">тали (увеличение </w:t>
      </w:r>
      <w:r w:rsidRPr="001A2750">
        <w:rPr>
          <w:rFonts w:asciiTheme="minorHAnsi" w:hAnsiTheme="minorHAnsi"/>
          <w:lang w:val="ru-RU"/>
        </w:rPr>
        <w:t>x</w:t>
      </w:r>
      <w:r w:rsidRPr="001A2750">
        <w:rPr>
          <w:rFonts w:asciiTheme="minorHAnsi" w:hAnsiTheme="minorHAnsi"/>
          <w:lang w:val="ru-RU"/>
        </w:rPr>
        <w:t xml:space="preserve">250) </w:t>
      </w:r>
      <w:del w:id="31" w:author="Kluev Andrey" w:date="2012-11-10T15:34:00Z">
        <w:r w:rsidRPr="001A2750" w:rsidDel="00C04B9D">
          <w:rPr>
            <w:rFonts w:asciiTheme="minorHAnsi" w:hAnsiTheme="minorHAnsi"/>
            <w:lang w:val="ru-RU"/>
          </w:rPr>
          <w:delText xml:space="preserve">слева </w:delText>
        </w:r>
      </w:del>
      <w:r w:rsidRPr="001A2750">
        <w:rPr>
          <w:rFonts w:asciiTheme="minorHAnsi" w:hAnsiTheme="minorHAnsi"/>
          <w:lang w:val="ru-RU"/>
        </w:rPr>
        <w:t xml:space="preserve">и </w:t>
      </w:r>
      <w:ins w:id="32" w:author="Kluev Andrey" w:date="2012-11-10T15:34:00Z">
        <w:r w:rsidR="00C04B9D">
          <w:rPr>
            <w:rFonts w:asciiTheme="minorHAnsi" w:hAnsiTheme="minorHAnsi"/>
            <w:lang w:val="ru-RU"/>
          </w:rPr>
          <w:t>(</w:t>
        </w:r>
      </w:ins>
      <w:ins w:id="33" w:author="Kluev Andrey" w:date="2012-11-10T15:35:00Z">
        <w:r w:rsidR="00C04B9D">
          <w:rPr>
            <w:rFonts w:asciiTheme="minorHAnsi" w:hAnsiTheme="minorHAnsi"/>
            <w:lang w:val="ru-RU"/>
          </w:rPr>
          <w:t>б</w:t>
        </w:r>
      </w:ins>
      <w:ins w:id="34" w:author="Kluev Andrey" w:date="2012-11-10T15:34:00Z">
        <w:r w:rsidR="00C04B9D">
          <w:rPr>
            <w:rFonts w:asciiTheme="minorHAnsi" w:hAnsiTheme="minorHAnsi"/>
            <w:lang w:val="ru-RU"/>
          </w:rPr>
          <w:t xml:space="preserve">) </w:t>
        </w:r>
      </w:ins>
      <w:r w:rsidRPr="001A2750">
        <w:rPr>
          <w:rFonts w:asciiTheme="minorHAnsi" w:hAnsiTheme="minorHAnsi"/>
          <w:lang w:val="ru-RU"/>
        </w:rPr>
        <w:t xml:space="preserve">зернистого перлита справа (увеличение </w:t>
      </w:r>
      <w:r w:rsidRPr="001A2750">
        <w:rPr>
          <w:rFonts w:asciiTheme="minorHAnsi" w:hAnsiTheme="minorHAnsi"/>
          <w:lang w:val="ru-RU"/>
        </w:rPr>
        <w:t>x</w:t>
      </w:r>
      <w:r w:rsidRPr="001A2750">
        <w:rPr>
          <w:rFonts w:asciiTheme="minorHAnsi" w:hAnsiTheme="minorHAnsi"/>
          <w:lang w:val="ru-RU"/>
        </w:rPr>
        <w:t>2000)</w:t>
      </w:r>
    </w:p>
    <w:p w:rsidR="00000000" w:rsidRPr="001A2750" w:rsidRDefault="003939EA">
      <w:pPr>
        <w:rPr>
          <w:rFonts w:asciiTheme="minorHAnsi" w:hAnsiTheme="minorHAnsi"/>
          <w:lang w:val="ru-RU"/>
        </w:rPr>
      </w:pPr>
    </w:p>
    <w:p w:rsidR="00000000" w:rsidRPr="001A2750" w:rsidRDefault="003939EA">
      <w:pPr>
        <w:rPr>
          <w:rFonts w:asciiTheme="minorHAnsi" w:hAnsiTheme="minorHAnsi"/>
          <w:b/>
          <w:lang w:val="ru-RU"/>
        </w:rPr>
      </w:pPr>
      <w:r w:rsidRPr="001A2750">
        <w:rPr>
          <w:rFonts w:asciiTheme="minorHAnsi" w:hAnsiTheme="minorHAnsi"/>
          <w:lang w:val="ru-RU"/>
        </w:rPr>
        <w:t xml:space="preserve">Также результатом этого ручного </w:t>
      </w:r>
      <w:del w:id="35" w:author="Kluev Andrey" w:date="2012-11-10T15:28:00Z">
        <w:r w:rsidRPr="001A2750" w:rsidDel="006C4A19">
          <w:rPr>
            <w:rFonts w:asciiTheme="minorHAnsi" w:hAnsiTheme="minorHAnsi"/>
            <w:lang w:val="ru-RU"/>
          </w:rPr>
          <w:delText xml:space="preserve">аназила </w:delText>
        </w:r>
      </w:del>
      <w:ins w:id="36" w:author="Kluev Andrey" w:date="2012-11-10T15:28:00Z">
        <w:r w:rsidR="006C4A19" w:rsidRPr="001A2750">
          <w:rPr>
            <w:rFonts w:asciiTheme="minorHAnsi" w:hAnsiTheme="minorHAnsi"/>
            <w:lang w:val="ru-RU"/>
          </w:rPr>
          <w:t>ана</w:t>
        </w:r>
        <w:r w:rsidR="006C4A19">
          <w:rPr>
            <w:rFonts w:asciiTheme="minorHAnsi" w:hAnsiTheme="minorHAnsi"/>
            <w:lang w:val="ru-RU"/>
          </w:rPr>
          <w:t>л</w:t>
        </w:r>
        <w:r w:rsidR="006C4A19" w:rsidRPr="001A2750">
          <w:rPr>
            <w:rFonts w:asciiTheme="minorHAnsi" w:hAnsiTheme="minorHAnsi"/>
            <w:lang w:val="ru-RU"/>
          </w:rPr>
          <w:t>и</w:t>
        </w:r>
        <w:r w:rsidR="006C4A19">
          <w:rPr>
            <w:rFonts w:asciiTheme="minorHAnsi" w:hAnsiTheme="minorHAnsi"/>
            <w:lang w:val="ru-RU"/>
          </w:rPr>
          <w:t>з</w:t>
        </w:r>
        <w:r w:rsidR="006C4A19" w:rsidRPr="001A2750">
          <w:rPr>
            <w:rFonts w:asciiTheme="minorHAnsi" w:hAnsiTheme="minorHAnsi"/>
            <w:lang w:val="ru-RU"/>
          </w:rPr>
          <w:t xml:space="preserve">а </w:t>
        </w:r>
      </w:ins>
      <w:r w:rsidRPr="001A2750">
        <w:rPr>
          <w:rFonts w:asciiTheme="minorHAnsi" w:hAnsiTheme="minorHAnsi"/>
          <w:lang w:val="ru-RU"/>
        </w:rPr>
        <w:t>фотографий является то, что идентификация всех вышеперечисленных характеристик может быть сведена к выделению светлых и тёмных зон на фотог</w:t>
      </w:r>
      <w:r w:rsidRPr="001A2750">
        <w:rPr>
          <w:rFonts w:asciiTheme="minorHAnsi" w:hAnsiTheme="minorHAnsi"/>
          <w:lang w:val="ru-RU"/>
        </w:rPr>
        <w:t>рафиях подобного вид</w:t>
      </w:r>
      <w:r w:rsidRPr="001A2750">
        <w:rPr>
          <w:rFonts w:asciiTheme="minorHAnsi" w:hAnsiTheme="minorHAnsi"/>
          <w:lang w:val="ru-RU"/>
        </w:rPr>
        <w:t xml:space="preserve">а </w:t>
      </w:r>
      <w:r w:rsidRPr="001A2750">
        <w:rPr>
          <w:rFonts w:asciiTheme="minorHAnsi" w:hAnsiTheme="minorHAnsi"/>
          <w:lang w:val="ru-RU"/>
        </w:rPr>
        <w:t>(при этом, естественно, трак</w:t>
      </w:r>
      <w:ins w:id="37" w:author="Kluev Andrey" w:date="2012-11-10T15:28:00Z">
        <w:r w:rsidR="006C4A19">
          <w:rPr>
            <w:rFonts w:asciiTheme="minorHAnsi" w:hAnsiTheme="minorHAnsi"/>
            <w:lang w:val="ru-RU"/>
          </w:rPr>
          <w:t>т</w:t>
        </w:r>
      </w:ins>
      <w:r w:rsidRPr="001A2750">
        <w:rPr>
          <w:rFonts w:asciiTheme="minorHAnsi" w:hAnsiTheme="minorHAnsi"/>
          <w:lang w:val="ru-RU"/>
        </w:rPr>
        <w:t>оваться эти зоны будут по-разному)</w:t>
      </w:r>
      <w:r w:rsidRPr="001A2750">
        <w:rPr>
          <w:rFonts w:asciiTheme="minorHAnsi" w:hAnsiTheme="minorHAnsi"/>
          <w:lang w:val="ru-RU"/>
        </w:rPr>
        <w:t>.</w:t>
      </w:r>
    </w:p>
    <w:p w:rsidR="00000000" w:rsidRPr="001A2750" w:rsidRDefault="003939EA">
      <w:pPr>
        <w:rPr>
          <w:rFonts w:asciiTheme="minorHAnsi" w:hAnsiTheme="minorHAnsi"/>
          <w:lang w:val="ru-RU"/>
        </w:rPr>
      </w:pPr>
      <w:r w:rsidRPr="001A2750">
        <w:rPr>
          <w:rFonts w:asciiTheme="minorHAnsi" w:hAnsiTheme="minorHAnsi"/>
          <w:b/>
          <w:lang w:val="ru-RU"/>
        </w:rPr>
        <w:t>Целью</w:t>
      </w:r>
      <w:r w:rsidRPr="001A2750">
        <w:rPr>
          <w:rFonts w:asciiTheme="minorHAnsi" w:hAnsiTheme="minorHAnsi"/>
          <w:lang w:val="ru-RU"/>
        </w:rPr>
        <w:t xml:space="preserve"> работы является разработка алгоритма автоматизированной идентификации параметров по имеющемуся набору фотографий шлифов металлов с учётом их специфики.</w:t>
      </w:r>
    </w:p>
    <w:p w:rsidR="00000000" w:rsidRPr="001A2750" w:rsidRDefault="003939EA">
      <w:pPr>
        <w:pStyle w:val="2"/>
        <w:rPr>
          <w:rFonts w:asciiTheme="minorHAnsi" w:hAnsiTheme="minorHAnsi"/>
          <w:lang w:val="ru-RU"/>
        </w:rPr>
      </w:pPr>
      <w:r w:rsidRPr="001A2750">
        <w:rPr>
          <w:rFonts w:asciiTheme="minorHAnsi" w:hAnsiTheme="minorHAnsi"/>
          <w:lang w:val="ru-RU"/>
        </w:rPr>
        <w:t>Алгоритм иде</w:t>
      </w:r>
      <w:r w:rsidRPr="001A2750">
        <w:rPr>
          <w:rFonts w:asciiTheme="minorHAnsi" w:hAnsiTheme="minorHAnsi"/>
          <w:lang w:val="ru-RU"/>
        </w:rPr>
        <w:t>нтификации параметров</w:t>
      </w:r>
    </w:p>
    <w:p w:rsidR="00000000" w:rsidRPr="001A2750" w:rsidRDefault="003939EA">
      <w:pPr>
        <w:rPr>
          <w:rFonts w:asciiTheme="minorHAnsi" w:hAnsiTheme="minorHAnsi"/>
          <w:lang w:val="ru-RU"/>
        </w:rPr>
      </w:pPr>
      <w:r w:rsidRPr="001A2750">
        <w:rPr>
          <w:rFonts w:asciiTheme="minorHAnsi" w:hAnsiTheme="minorHAnsi"/>
          <w:lang w:val="ru-RU"/>
        </w:rPr>
        <w:t>Разрабатываемый алгоритм идентификации параметров зерновой структуры разбит на несколько шагов, которые выполняются последовательно:</w:t>
      </w:r>
    </w:p>
    <w:p w:rsidR="00000000" w:rsidRPr="001A2750" w:rsidRDefault="003939EA">
      <w:pPr>
        <w:numPr>
          <w:ilvl w:val="0"/>
          <w:numId w:val="2"/>
        </w:numPr>
        <w:rPr>
          <w:rFonts w:asciiTheme="minorHAnsi" w:hAnsiTheme="minorHAnsi"/>
          <w:lang w:val="ru-RU"/>
        </w:rPr>
      </w:pPr>
      <w:r w:rsidRPr="001A2750">
        <w:rPr>
          <w:rFonts w:asciiTheme="minorHAnsi" w:hAnsiTheme="minorHAnsi"/>
          <w:lang w:val="ru-RU"/>
        </w:rPr>
        <w:t>предобработка фотографии;</w:t>
      </w:r>
    </w:p>
    <w:p w:rsidR="00000000" w:rsidRPr="001A2750" w:rsidRDefault="003939EA">
      <w:pPr>
        <w:numPr>
          <w:ilvl w:val="0"/>
          <w:numId w:val="2"/>
        </w:numPr>
        <w:rPr>
          <w:rFonts w:asciiTheme="minorHAnsi" w:hAnsiTheme="minorHAnsi"/>
          <w:lang w:val="ru-RU"/>
        </w:rPr>
      </w:pPr>
      <w:r w:rsidRPr="001A2750">
        <w:rPr>
          <w:rFonts w:asciiTheme="minorHAnsi" w:hAnsiTheme="minorHAnsi"/>
          <w:lang w:val="ru-RU"/>
        </w:rPr>
        <w:t>определение границ зёрен;</w:t>
      </w:r>
    </w:p>
    <w:p w:rsidR="00000000" w:rsidRPr="001A2750" w:rsidRDefault="003939EA">
      <w:pPr>
        <w:numPr>
          <w:ilvl w:val="0"/>
          <w:numId w:val="2"/>
        </w:numPr>
        <w:rPr>
          <w:rFonts w:asciiTheme="minorHAnsi" w:hAnsiTheme="minorHAnsi"/>
          <w:lang w:val="ru-RU"/>
        </w:rPr>
      </w:pPr>
      <w:r w:rsidRPr="001A2750">
        <w:rPr>
          <w:rFonts w:asciiTheme="minorHAnsi" w:hAnsiTheme="minorHAnsi"/>
          <w:lang w:val="ru-RU"/>
        </w:rPr>
        <w:t>аппроксимация границ зёрен замкнутыми ломаными ли</w:t>
      </w:r>
      <w:r w:rsidRPr="001A2750">
        <w:rPr>
          <w:rFonts w:asciiTheme="minorHAnsi" w:hAnsiTheme="minorHAnsi"/>
          <w:lang w:val="ru-RU"/>
        </w:rPr>
        <w:t>ниями;</w:t>
      </w:r>
    </w:p>
    <w:p w:rsidR="00000000" w:rsidRPr="001A2750" w:rsidRDefault="003939EA">
      <w:pPr>
        <w:numPr>
          <w:ilvl w:val="0"/>
          <w:numId w:val="2"/>
        </w:numPr>
        <w:rPr>
          <w:rFonts w:asciiTheme="minorHAnsi" w:hAnsiTheme="minorHAnsi"/>
          <w:lang w:val="ru-RU"/>
        </w:rPr>
      </w:pPr>
      <w:r w:rsidRPr="001A2750">
        <w:rPr>
          <w:rFonts w:asciiTheme="minorHAnsi" w:hAnsiTheme="minorHAnsi"/>
          <w:lang w:val="ru-RU"/>
        </w:rPr>
        <w:t>подсчёт численных характеристик найденных зёрен.</w:t>
      </w:r>
    </w:p>
    <w:p w:rsidR="00000000" w:rsidRDefault="003939EA">
      <w:pPr>
        <w:rPr>
          <w:ins w:id="38" w:author="Kluev Andrey" w:date="2012-11-10T15:31:00Z"/>
          <w:rFonts w:asciiTheme="minorHAnsi" w:hAnsiTheme="minorHAnsi"/>
          <w:lang w:val="ru-RU"/>
        </w:rPr>
      </w:pPr>
      <w:r w:rsidRPr="001A2750">
        <w:rPr>
          <w:rFonts w:asciiTheme="minorHAnsi" w:hAnsiTheme="minorHAnsi"/>
          <w:lang w:val="ru-RU"/>
        </w:rPr>
        <w:t xml:space="preserve">В зависимости от вида анализируемой структуры, некоторые шаги алгоритма могут быть пропущены. Например, при анализе ферритных структур при увеличении порядка x250 границы зерен уже отчётливо видны на </w:t>
      </w:r>
      <w:r w:rsidRPr="001A2750">
        <w:rPr>
          <w:rFonts w:asciiTheme="minorHAnsi" w:hAnsiTheme="minorHAnsi"/>
          <w:lang w:val="ru-RU"/>
        </w:rPr>
        <w:t>фотографии и этап определения границ не имеет актуальности. Также при анализе неметаллических включений</w:t>
      </w:r>
      <w:ins w:id="39" w:author="Kluev Andrey" w:date="2012-11-10T15:36:00Z">
        <w:r w:rsidR="00914A28">
          <w:rPr>
            <w:rFonts w:asciiTheme="minorHAnsi" w:hAnsiTheme="minorHAnsi"/>
            <w:lang w:val="ru-RU"/>
          </w:rPr>
          <w:t>,</w:t>
        </w:r>
      </w:ins>
      <w:r w:rsidRPr="001A2750">
        <w:rPr>
          <w:rFonts w:asciiTheme="minorHAnsi" w:hAnsiTheme="minorHAnsi"/>
          <w:lang w:val="ru-RU"/>
        </w:rPr>
        <w:t xml:space="preserve"> зачастую</w:t>
      </w:r>
      <w:ins w:id="40" w:author="Kluev Andrey" w:date="2012-11-10T15:37:00Z">
        <w:r w:rsidR="00914A28">
          <w:rPr>
            <w:rFonts w:asciiTheme="minorHAnsi" w:hAnsiTheme="minorHAnsi"/>
            <w:lang w:val="ru-RU"/>
          </w:rPr>
          <w:t>,</w:t>
        </w:r>
      </w:ins>
      <w:r w:rsidRPr="001A2750">
        <w:rPr>
          <w:rFonts w:asciiTheme="minorHAnsi" w:hAnsiTheme="minorHAnsi"/>
          <w:lang w:val="ru-RU"/>
        </w:rPr>
        <w:t xml:space="preserve"> зёрна уже отчётливо </w:t>
      </w:r>
      <w:del w:id="41" w:author="Kluev Andrey" w:date="2012-11-10T15:36:00Z">
        <w:r w:rsidRPr="001A2750" w:rsidDel="00914A28">
          <w:rPr>
            <w:rFonts w:asciiTheme="minorHAnsi" w:hAnsiTheme="minorHAnsi"/>
            <w:lang w:val="ru-RU"/>
          </w:rPr>
          <w:delText>выделенны</w:delText>
        </w:r>
      </w:del>
      <w:del w:id="42" w:author="Kluev Andrey" w:date="2012-11-10T15:37:00Z">
        <w:r w:rsidRPr="001A2750" w:rsidDel="00914A28">
          <w:rPr>
            <w:rFonts w:asciiTheme="minorHAnsi" w:hAnsiTheme="minorHAnsi"/>
            <w:lang w:val="ru-RU"/>
          </w:rPr>
          <w:delText xml:space="preserve"> </w:delText>
        </w:r>
      </w:del>
      <w:ins w:id="43" w:author="Kluev Andrey" w:date="2012-11-10T15:37:00Z">
        <w:r w:rsidR="00914A28">
          <w:rPr>
            <w:rFonts w:asciiTheme="minorHAnsi" w:hAnsiTheme="minorHAnsi"/>
            <w:lang w:val="ru-RU"/>
          </w:rPr>
          <w:t xml:space="preserve">видны </w:t>
        </w:r>
      </w:ins>
      <w:r w:rsidRPr="001A2750">
        <w:rPr>
          <w:rFonts w:asciiTheme="minorHAnsi" w:hAnsiTheme="minorHAnsi"/>
          <w:lang w:val="ru-RU"/>
        </w:rPr>
        <w:t xml:space="preserve">и никаких специальных </w:t>
      </w:r>
      <w:del w:id="44" w:author="Kluev Andrey" w:date="2012-11-10T15:36:00Z">
        <w:r w:rsidRPr="001A2750" w:rsidDel="00914A28">
          <w:rPr>
            <w:rFonts w:asciiTheme="minorHAnsi" w:hAnsiTheme="minorHAnsi"/>
            <w:lang w:val="ru-RU"/>
          </w:rPr>
          <w:delText>средст</w:delText>
        </w:r>
      </w:del>
      <w:ins w:id="45" w:author="Kluev Andrey" w:date="2012-11-10T15:36:00Z">
        <w:r w:rsidR="00914A28" w:rsidRPr="001A2750">
          <w:rPr>
            <w:rFonts w:asciiTheme="minorHAnsi" w:hAnsiTheme="minorHAnsi"/>
            <w:lang w:val="ru-RU"/>
          </w:rPr>
          <w:t>сре</w:t>
        </w:r>
        <w:proofErr w:type="gramStart"/>
        <w:r w:rsidR="00914A28" w:rsidRPr="001A2750">
          <w:rPr>
            <w:rFonts w:asciiTheme="minorHAnsi" w:hAnsiTheme="minorHAnsi"/>
            <w:lang w:val="ru-RU"/>
          </w:rPr>
          <w:t>дств</w:t>
        </w:r>
      </w:ins>
      <w:r w:rsidRPr="001A2750">
        <w:rPr>
          <w:rFonts w:asciiTheme="minorHAnsi" w:hAnsiTheme="minorHAnsi"/>
          <w:lang w:val="ru-RU"/>
        </w:rPr>
        <w:t xml:space="preserve"> дл</w:t>
      </w:r>
      <w:proofErr w:type="gramEnd"/>
      <w:r w:rsidRPr="001A2750">
        <w:rPr>
          <w:rFonts w:asciiTheme="minorHAnsi" w:hAnsiTheme="minorHAnsi"/>
          <w:lang w:val="ru-RU"/>
        </w:rPr>
        <w:t xml:space="preserve">я их нахождения </w:t>
      </w:r>
      <w:ins w:id="46" w:author="Kluev Andrey" w:date="2012-11-10T15:37:00Z">
        <w:r w:rsidR="00914A28">
          <w:rPr>
            <w:rFonts w:asciiTheme="minorHAnsi" w:hAnsiTheme="minorHAnsi"/>
            <w:lang w:val="ru-RU"/>
          </w:rPr>
          <w:t xml:space="preserve">применять </w:t>
        </w:r>
      </w:ins>
      <w:r w:rsidRPr="001A2750">
        <w:rPr>
          <w:rFonts w:asciiTheme="minorHAnsi" w:hAnsiTheme="minorHAnsi"/>
          <w:lang w:val="ru-RU"/>
        </w:rPr>
        <w:t>не требуется.</w:t>
      </w:r>
    </w:p>
    <w:p w:rsidR="00C04B9D" w:rsidRPr="00C04B9D" w:rsidRDefault="00C04B9D" w:rsidP="00C04B9D">
      <w:pPr>
        <w:tabs>
          <w:tab w:val="left" w:pos="993"/>
          <w:tab w:val="left" w:pos="4536"/>
        </w:tabs>
        <w:ind w:left="990" w:firstLine="0"/>
        <w:rPr>
          <w:rFonts w:asciiTheme="minorHAnsi" w:hAnsiTheme="minorHAnsi"/>
          <w:lang w:val="ru-RU"/>
        </w:rPr>
        <w:pPrChange w:id="47" w:author="Kluev Andrey" w:date="2012-11-10T15:33:00Z">
          <w:pPr/>
        </w:pPrChange>
      </w:pPr>
      <w:ins w:id="48" w:author="Kluev Andrey" w:date="2012-11-10T15:33:00Z">
        <w:r>
          <w:rPr>
            <w:rFonts w:asciiTheme="minorHAnsi" w:hAnsiTheme="minorHAnsi"/>
            <w:lang w:val="ru-RU"/>
          </w:rPr>
          <w:t>а)</w:t>
        </w:r>
        <w:r>
          <w:rPr>
            <w:rFonts w:asciiTheme="minorHAnsi" w:hAnsiTheme="minorHAnsi"/>
            <w:lang w:val="ru-RU"/>
          </w:rPr>
          <w:tab/>
        </w:r>
      </w:ins>
      <w:ins w:id="49" w:author="Kluev Andrey" w:date="2012-11-10T15:31:00Z">
        <w:r>
          <w:rPr>
            <w:rFonts w:asciiTheme="minorHAnsi" w:hAnsiTheme="minorHAnsi"/>
            <w:lang w:val="ru-RU"/>
          </w:rPr>
          <w:t>б</w:t>
        </w:r>
        <w:r w:rsidRPr="00C04B9D">
          <w:rPr>
            <w:rFonts w:asciiTheme="minorHAnsi" w:hAnsiTheme="minorHAnsi"/>
            <w:lang w:val="ru-RU"/>
            <w:rPrChange w:id="50" w:author="Kluev Andrey" w:date="2012-11-10T15:33:00Z">
              <w:rPr>
                <w:rFonts w:asciiTheme="minorHAnsi" w:hAnsiTheme="minorHAnsi"/>
              </w:rPr>
            </w:rPrChange>
          </w:rPr>
          <w:t>)</w:t>
        </w:r>
      </w:ins>
    </w:p>
    <w:tbl>
      <w:tblPr>
        <w:tblW w:w="0" w:type="auto"/>
        <w:tblInd w:w="1002" w:type="dxa"/>
        <w:tblLayout w:type="fixed"/>
        <w:tblCellMar>
          <w:left w:w="0" w:type="dxa"/>
          <w:right w:w="0" w:type="dxa"/>
        </w:tblCellMar>
        <w:tblLook w:val="0000"/>
      </w:tblPr>
      <w:tblGrid>
        <w:gridCol w:w="3540"/>
        <w:gridCol w:w="3520"/>
      </w:tblGrid>
      <w:tr w:rsidR="00000000" w:rsidRPr="001A2750">
        <w:trPr>
          <w:trHeight w:val="1650"/>
        </w:trPr>
        <w:tc>
          <w:tcPr>
            <w:tcW w:w="3540" w:type="dxa"/>
            <w:shd w:val="clear" w:color="auto" w:fill="auto"/>
          </w:tcPr>
          <w:p w:rsidR="00000000" w:rsidRPr="001A2750" w:rsidRDefault="003939EA">
            <w:pPr>
              <w:pStyle w:val="TableContents"/>
              <w:ind w:firstLine="0"/>
              <w:rPr>
                <w:rFonts w:asciiTheme="minorHAnsi" w:hAnsiTheme="minorHAnsi"/>
                <w:sz w:val="4"/>
                <w:szCs w:val="4"/>
                <w:lang w:val="ru-RU"/>
              </w:rPr>
            </w:pPr>
            <w:r w:rsidRPr="001A2750">
              <w:rPr>
                <w:rFonts w:asciiTheme="minorHAnsi" w:hAnsiTheme="minorHAnsi"/>
                <w:lang w:val="ru-RU"/>
              </w:rPr>
              <w:pict>
                <v:shape id="_x0000_s1026" type="#_x0000_t75" style="position:absolute;left:0;text-align:left;margin-left:-4.15pt;margin-top:4.1pt;width:134.75pt;height:101.05pt;z-index:1;mso-wrap-distance-left:0;mso-wrap-distance-right:0" filled="t">
                  <v:fill color2="black"/>
                  <v:imagedata r:id="rId7" o:title=""/>
                  <w10:wrap type="topAndBottom"/>
                </v:shape>
              </w:pict>
            </w:r>
          </w:p>
        </w:tc>
        <w:tc>
          <w:tcPr>
            <w:tcW w:w="3520" w:type="dxa"/>
            <w:shd w:val="clear" w:color="auto" w:fill="auto"/>
          </w:tcPr>
          <w:p w:rsidR="00000000" w:rsidRPr="001A2750" w:rsidRDefault="003939EA">
            <w:pPr>
              <w:pStyle w:val="TableContents"/>
              <w:ind w:firstLine="0"/>
              <w:rPr>
                <w:rFonts w:asciiTheme="minorHAnsi" w:hAnsiTheme="minorHAnsi"/>
                <w:sz w:val="12"/>
                <w:szCs w:val="12"/>
                <w:lang w:val="ru-RU"/>
              </w:rPr>
            </w:pPr>
            <w:r w:rsidRPr="001A2750">
              <w:rPr>
                <w:rFonts w:asciiTheme="minorHAnsi" w:hAnsiTheme="minorHAnsi"/>
                <w:lang w:val="ru-RU"/>
              </w:rPr>
              <w:pict>
                <v:shape id="_x0000_s1027" type="#_x0000_t75" style="position:absolute;left:0;text-align:left;margin-left:.65pt;margin-top:3.6pt;width:135.3pt;height:101.5pt;z-index:2;mso-wrap-distance-left:0;mso-wrap-distance-right:0;mso-position-horizontal-relative:text;mso-position-vertical-relative:text" filled="t">
                  <v:fill color2="black"/>
                  <v:imagedata r:id="rId8" o:title=""/>
                  <w10:wrap type="topAndBottom"/>
                </v:shape>
              </w:pict>
            </w:r>
          </w:p>
        </w:tc>
      </w:tr>
    </w:tbl>
    <w:p w:rsidR="00000000" w:rsidRPr="001A2750" w:rsidRDefault="003939EA">
      <w:pPr>
        <w:ind w:firstLine="0"/>
        <w:jc w:val="center"/>
        <w:rPr>
          <w:rFonts w:asciiTheme="minorHAnsi" w:hAnsiTheme="minorHAnsi"/>
          <w:lang w:val="ru-RU"/>
        </w:rPr>
      </w:pPr>
      <w:r w:rsidRPr="001A2750">
        <w:rPr>
          <w:rFonts w:asciiTheme="minorHAnsi" w:hAnsiTheme="minorHAnsi"/>
          <w:lang w:val="ru-RU"/>
        </w:rPr>
        <w:t xml:space="preserve">Рис. </w:t>
      </w:r>
      <w:del w:id="51" w:author="Kluev Andrey" w:date="2012-11-10T15:35:00Z">
        <w:r w:rsidRPr="001A2750" w:rsidDel="00193BEE">
          <w:rPr>
            <w:rFonts w:asciiTheme="minorHAnsi" w:hAnsiTheme="minorHAnsi"/>
            <w:lang w:val="ru-RU"/>
          </w:rPr>
          <w:delText>4</w:delText>
        </w:r>
      </w:del>
      <w:ins w:id="52" w:author="Kluev Andrey" w:date="2012-11-10T15:35:00Z">
        <w:r w:rsidR="00193BEE">
          <w:rPr>
            <w:rFonts w:asciiTheme="minorHAnsi" w:hAnsiTheme="minorHAnsi"/>
            <w:lang w:val="ru-RU"/>
          </w:rPr>
          <w:t>2</w:t>
        </w:r>
      </w:ins>
      <w:r w:rsidRPr="001A2750">
        <w:rPr>
          <w:rFonts w:asciiTheme="minorHAnsi" w:hAnsiTheme="minorHAnsi"/>
          <w:lang w:val="ru-RU"/>
        </w:rPr>
        <w:t xml:space="preserve">. Феррит (увеличение x250) </w:t>
      </w:r>
      <w:del w:id="53" w:author="Kluev Andrey" w:date="2012-11-10T15:32:00Z">
        <w:r w:rsidRPr="001A2750" w:rsidDel="00C04B9D">
          <w:rPr>
            <w:rFonts w:asciiTheme="minorHAnsi" w:hAnsiTheme="minorHAnsi"/>
            <w:lang w:val="ru-RU"/>
          </w:rPr>
          <w:delText xml:space="preserve">слева </w:delText>
        </w:r>
      </w:del>
      <w:ins w:id="54" w:author="Kluev Andrey" w:date="2012-11-10T15:32:00Z">
        <w:r w:rsidR="00C04B9D">
          <w:rPr>
            <w:rFonts w:asciiTheme="minorHAnsi" w:hAnsiTheme="minorHAnsi"/>
            <w:lang w:val="ru-RU"/>
          </w:rPr>
          <w:t>(а)</w:t>
        </w:r>
        <w:r w:rsidR="00C04B9D" w:rsidRPr="001A2750">
          <w:rPr>
            <w:rFonts w:asciiTheme="minorHAnsi" w:hAnsiTheme="minorHAnsi"/>
            <w:lang w:val="ru-RU"/>
          </w:rPr>
          <w:t xml:space="preserve"> </w:t>
        </w:r>
      </w:ins>
      <w:r w:rsidRPr="001A2750">
        <w:rPr>
          <w:rFonts w:asciiTheme="minorHAnsi" w:hAnsiTheme="minorHAnsi"/>
          <w:lang w:val="ru-RU"/>
        </w:rPr>
        <w:t>и немета</w:t>
      </w:r>
      <w:r w:rsidRPr="001A2750">
        <w:rPr>
          <w:rFonts w:asciiTheme="minorHAnsi" w:hAnsiTheme="minorHAnsi"/>
          <w:lang w:val="ru-RU"/>
        </w:rPr>
        <w:t xml:space="preserve">ллические включения </w:t>
      </w:r>
      <w:del w:id="55" w:author="Kluev Andrey" w:date="2012-11-10T15:32:00Z">
        <w:r w:rsidRPr="001A2750" w:rsidDel="00C04B9D">
          <w:rPr>
            <w:rFonts w:asciiTheme="minorHAnsi" w:hAnsiTheme="minorHAnsi"/>
            <w:lang w:val="ru-RU"/>
          </w:rPr>
          <w:delText>справа</w:delText>
        </w:r>
      </w:del>
      <w:ins w:id="56" w:author="Kluev Andrey" w:date="2012-11-10T15:32:00Z">
        <w:r w:rsidR="00C04B9D">
          <w:rPr>
            <w:rFonts w:asciiTheme="minorHAnsi" w:hAnsiTheme="minorHAnsi"/>
            <w:lang w:val="ru-RU"/>
          </w:rPr>
          <w:t>(б)</w:t>
        </w:r>
      </w:ins>
      <w:r w:rsidRPr="001A2750">
        <w:rPr>
          <w:rFonts w:asciiTheme="minorHAnsi" w:hAnsiTheme="minorHAnsi"/>
          <w:lang w:val="ru-RU"/>
        </w:rPr>
        <w:t>.</w:t>
      </w:r>
    </w:p>
    <w:p w:rsidR="00000000" w:rsidRPr="001A2750" w:rsidRDefault="003939EA">
      <w:pPr>
        <w:ind w:firstLine="0"/>
        <w:jc w:val="center"/>
        <w:rPr>
          <w:rFonts w:asciiTheme="minorHAnsi" w:hAnsiTheme="minorHAnsi"/>
          <w:lang w:val="ru-RU"/>
        </w:rPr>
      </w:pPr>
    </w:p>
    <w:p w:rsidR="00000000" w:rsidRPr="001A2750" w:rsidRDefault="003939EA">
      <w:pPr>
        <w:rPr>
          <w:rFonts w:asciiTheme="minorHAnsi" w:hAnsiTheme="minorHAnsi"/>
          <w:b/>
          <w:bCs/>
          <w:lang w:val="ru-RU"/>
        </w:rPr>
      </w:pPr>
      <w:r w:rsidRPr="001A2750">
        <w:rPr>
          <w:rFonts w:asciiTheme="minorHAnsi" w:hAnsiTheme="minorHAnsi"/>
          <w:lang w:val="ru-RU"/>
        </w:rPr>
        <w:t>Далее этапы алгоритма рассмотрены более подробно.</w:t>
      </w:r>
    </w:p>
    <w:p w:rsidR="00000000" w:rsidRPr="001A2750" w:rsidRDefault="003939EA">
      <w:pPr>
        <w:rPr>
          <w:rFonts w:asciiTheme="minorHAnsi" w:hAnsiTheme="minorHAnsi"/>
          <w:b/>
          <w:bCs/>
          <w:lang w:val="ru-RU"/>
        </w:rPr>
      </w:pPr>
    </w:p>
    <w:p w:rsidR="00000000" w:rsidRPr="001A2750" w:rsidRDefault="003939EA">
      <w:pPr>
        <w:rPr>
          <w:rFonts w:asciiTheme="minorHAnsi" w:hAnsiTheme="minorHAnsi"/>
          <w:lang w:val="ru-RU"/>
        </w:rPr>
      </w:pPr>
      <w:r w:rsidRPr="001A2750">
        <w:rPr>
          <w:rFonts w:asciiTheme="minorHAnsi" w:hAnsiTheme="minorHAnsi"/>
          <w:b/>
          <w:bCs/>
          <w:lang w:val="ru-RU"/>
        </w:rPr>
        <w:t>П</w:t>
      </w:r>
      <w:r w:rsidRPr="001A2750">
        <w:rPr>
          <w:rFonts w:asciiTheme="minorHAnsi" w:hAnsiTheme="minorHAnsi"/>
          <w:b/>
          <w:bCs/>
          <w:lang w:val="ru-RU"/>
        </w:rPr>
        <w:t>редобработк</w:t>
      </w:r>
      <w:r w:rsidRPr="001A2750">
        <w:rPr>
          <w:rFonts w:asciiTheme="minorHAnsi" w:hAnsiTheme="minorHAnsi"/>
          <w:b/>
          <w:bCs/>
          <w:lang w:val="ru-RU"/>
        </w:rPr>
        <w:t>а</w:t>
      </w:r>
      <w:r w:rsidRPr="001A2750">
        <w:rPr>
          <w:rFonts w:asciiTheme="minorHAnsi" w:hAnsiTheme="minorHAnsi"/>
          <w:b/>
          <w:bCs/>
          <w:lang w:val="ru-RU"/>
        </w:rPr>
        <w:t xml:space="preserve"> фотографии</w:t>
      </w:r>
    </w:p>
    <w:p w:rsidR="00000000" w:rsidRPr="001A2750" w:rsidRDefault="003939EA">
      <w:pPr>
        <w:rPr>
          <w:rFonts w:asciiTheme="minorHAnsi" w:hAnsiTheme="minorHAnsi"/>
          <w:lang w:val="ru-RU"/>
        </w:rPr>
      </w:pPr>
      <w:r w:rsidRPr="001A2750">
        <w:rPr>
          <w:rFonts w:asciiTheme="minorHAnsi" w:hAnsiTheme="minorHAnsi"/>
          <w:lang w:val="ru-RU"/>
        </w:rPr>
        <w:t xml:space="preserve">Целью этапа </w:t>
      </w:r>
      <w:r w:rsidRPr="001A2750">
        <w:rPr>
          <w:rFonts w:asciiTheme="minorHAnsi" w:hAnsiTheme="minorHAnsi"/>
          <w:lang w:val="ru-RU"/>
        </w:rPr>
        <w:t>предобработки фотографии</w:t>
      </w:r>
      <w:r w:rsidRPr="001A2750">
        <w:rPr>
          <w:rFonts w:asciiTheme="minorHAnsi" w:hAnsiTheme="minorHAnsi"/>
          <w:lang w:val="ru-RU"/>
        </w:rPr>
        <w:t xml:space="preserve"> является приведение фотографии к виду, пригодному для его автоматизированной обработки. </w:t>
      </w:r>
    </w:p>
    <w:p w:rsidR="00000000" w:rsidRPr="001A2750" w:rsidRDefault="003939EA">
      <w:pPr>
        <w:rPr>
          <w:rFonts w:asciiTheme="minorHAnsi" w:hAnsiTheme="minorHAnsi"/>
          <w:lang w:val="ru-RU"/>
        </w:rPr>
      </w:pPr>
      <w:r w:rsidRPr="001A2750">
        <w:rPr>
          <w:rFonts w:asciiTheme="minorHAnsi" w:hAnsiTheme="minorHAnsi"/>
          <w:lang w:val="ru-RU"/>
        </w:rPr>
        <w:t>Исследование фотографий п</w:t>
      </w:r>
      <w:r w:rsidRPr="001A2750">
        <w:rPr>
          <w:rFonts w:asciiTheme="minorHAnsi" w:hAnsiTheme="minorHAnsi"/>
          <w:lang w:val="ru-RU"/>
        </w:rPr>
        <w:t>роисходит в пространстве градаций серого, поэтому первым шагом предобработки является приведения фотографии к этому пространству. При этом используются стандартные хроматические коэффициенты [4].</w:t>
      </w:r>
    </w:p>
    <w:p w:rsidR="00000000" w:rsidRPr="001A2750" w:rsidRDefault="003939EA">
      <w:pPr>
        <w:rPr>
          <w:rFonts w:asciiTheme="minorHAnsi" w:hAnsiTheme="minorHAnsi"/>
          <w:lang w:val="ru-RU"/>
        </w:rPr>
      </w:pPr>
      <w:r w:rsidRPr="001A2750">
        <w:rPr>
          <w:rFonts w:asciiTheme="minorHAnsi" w:hAnsiTheme="minorHAnsi"/>
          <w:lang w:val="ru-RU"/>
        </w:rPr>
        <w:t>Фотографии шлифов могут быть сделаны с различными параметрам</w:t>
      </w:r>
      <w:r w:rsidRPr="001A2750">
        <w:rPr>
          <w:rFonts w:asciiTheme="minorHAnsi" w:hAnsiTheme="minorHAnsi"/>
          <w:lang w:val="ru-RU"/>
        </w:rPr>
        <w:t>и фотокамеры (основным параметром является выдержка), что приводит к различной освещённости фотографии. Визуально на фотографии это может проявиться в виде низкого контраста, что усложняет поиск зёрен и делает его менее надёжным.</w:t>
      </w:r>
    </w:p>
    <w:p w:rsidR="00000000" w:rsidRPr="001A2750" w:rsidRDefault="003939EA">
      <w:pPr>
        <w:rPr>
          <w:rFonts w:asciiTheme="minorHAnsi" w:hAnsiTheme="minorHAnsi"/>
          <w:lang w:val="ru-RU"/>
        </w:rPr>
      </w:pPr>
      <w:r w:rsidRPr="001A2750">
        <w:rPr>
          <w:rFonts w:asciiTheme="minorHAnsi" w:hAnsiTheme="minorHAnsi"/>
          <w:lang w:val="ru-RU"/>
        </w:rPr>
        <w:t>Для компенсации различий в</w:t>
      </w:r>
      <w:r w:rsidRPr="001A2750">
        <w:rPr>
          <w:rFonts w:asciiTheme="minorHAnsi" w:hAnsiTheme="minorHAnsi"/>
          <w:lang w:val="ru-RU"/>
        </w:rPr>
        <w:t xml:space="preserve"> освещённости используется стандартный подход выравнивания гистограммы, описанный в [4]. Результатом работы этого алгоритма является изображение, гистограмма которого заполняет весь диапазон величин 0 .. 1.</w:t>
      </w:r>
    </w:p>
    <w:p w:rsidR="00000000" w:rsidRPr="001A2750" w:rsidRDefault="003939EA">
      <w:pPr>
        <w:rPr>
          <w:rFonts w:asciiTheme="minorHAnsi" w:hAnsiTheme="minorHAnsi"/>
          <w:lang w:val="ru-RU"/>
        </w:rPr>
      </w:pPr>
      <w:r w:rsidRPr="001A2750">
        <w:rPr>
          <w:rFonts w:asciiTheme="minorHAnsi" w:hAnsiTheme="minorHAnsi"/>
          <w:lang w:val="ru-RU"/>
        </w:rPr>
        <w:t>Одним из негативных эффектов такого масштабирован</w:t>
      </w:r>
      <w:r w:rsidRPr="001A2750">
        <w:rPr>
          <w:rFonts w:asciiTheme="minorHAnsi" w:hAnsiTheme="minorHAnsi"/>
          <w:lang w:val="ru-RU"/>
        </w:rPr>
        <w:t>ия гистограммы является  проявление изначально не столь очевидной зашумлённости на фотографии. Для избавления от этого эффекта в рамках решаемой задачи достаточно было применения фильтра уменьшения шума, основанном на локальном среднем значении с ядром 3</w:t>
      </w:r>
      <w:r w:rsidRPr="001A2750">
        <w:rPr>
          <w:rFonts w:asciiTheme="minorHAnsi" w:hAnsiTheme="minorHAnsi"/>
          <w:lang w:val="ru-RU"/>
        </w:rPr>
        <w:t>x</w:t>
      </w:r>
      <w:r w:rsidRPr="001A2750">
        <w:rPr>
          <w:rFonts w:asciiTheme="minorHAnsi" w:hAnsiTheme="minorHAnsi"/>
          <w:lang w:val="ru-RU"/>
        </w:rPr>
        <w:t>3</w:t>
      </w:r>
      <w:r w:rsidRPr="001A2750">
        <w:rPr>
          <w:rFonts w:asciiTheme="minorHAnsi" w:hAnsiTheme="minorHAnsi"/>
          <w:lang w:val="ru-RU"/>
        </w:rPr>
        <w:t xml:space="preserve"> пикселя [4]. Такое преобразование также несколько размывает границы зёрен, что может быть легко скомпенсировано после получения численных характеристик зёрен.</w:t>
      </w:r>
    </w:p>
    <w:p w:rsidR="00000000" w:rsidRPr="001A2750" w:rsidRDefault="003939EA">
      <w:pPr>
        <w:rPr>
          <w:rFonts w:asciiTheme="minorHAnsi" w:hAnsiTheme="minorHAnsi"/>
          <w:lang w:val="ru-RU"/>
        </w:rPr>
      </w:pPr>
    </w:p>
    <w:p w:rsidR="00000000" w:rsidRPr="001A2750" w:rsidRDefault="003939EA">
      <w:pPr>
        <w:rPr>
          <w:rFonts w:asciiTheme="minorHAnsi" w:hAnsiTheme="minorHAnsi"/>
          <w:lang w:val="ru-RU"/>
        </w:rPr>
      </w:pPr>
      <w:r w:rsidRPr="001A2750">
        <w:rPr>
          <w:rFonts w:asciiTheme="minorHAnsi" w:hAnsiTheme="minorHAnsi"/>
          <w:b/>
          <w:lang w:val="ru-RU"/>
        </w:rPr>
        <w:t>О</w:t>
      </w:r>
      <w:r w:rsidRPr="001A2750">
        <w:rPr>
          <w:rFonts w:asciiTheme="minorHAnsi" w:hAnsiTheme="minorHAnsi"/>
          <w:b/>
          <w:lang w:val="ru-RU"/>
        </w:rPr>
        <w:t xml:space="preserve">пределения границ </w:t>
      </w:r>
      <w:r w:rsidRPr="001A2750">
        <w:rPr>
          <w:rFonts w:asciiTheme="minorHAnsi" w:hAnsiTheme="minorHAnsi"/>
          <w:b/>
          <w:lang w:val="ru-RU"/>
        </w:rPr>
        <w:t>з</w:t>
      </w:r>
      <w:r w:rsidRPr="001A2750">
        <w:rPr>
          <w:rFonts w:asciiTheme="minorHAnsi" w:hAnsiTheme="minorHAnsi"/>
          <w:b/>
          <w:lang w:val="ru-RU"/>
        </w:rPr>
        <w:t>ё</w:t>
      </w:r>
      <w:r w:rsidRPr="001A2750">
        <w:rPr>
          <w:rFonts w:asciiTheme="minorHAnsi" w:hAnsiTheme="minorHAnsi"/>
          <w:b/>
          <w:lang w:val="ru-RU"/>
        </w:rPr>
        <w:t>рен</w:t>
      </w:r>
    </w:p>
    <w:p w:rsidR="00000000" w:rsidRPr="001A2750" w:rsidRDefault="003939EA">
      <w:pPr>
        <w:rPr>
          <w:rFonts w:asciiTheme="minorHAnsi" w:hAnsiTheme="minorHAnsi" w:cs="TimesNewRoman"/>
          <w:szCs w:val="24"/>
          <w:lang w:val="ru-RU"/>
        </w:rPr>
      </w:pPr>
      <w:r w:rsidRPr="001A2750">
        <w:rPr>
          <w:rFonts w:asciiTheme="minorHAnsi" w:hAnsiTheme="minorHAnsi"/>
          <w:lang w:val="ru-RU"/>
        </w:rPr>
        <w:t>Как было описано выше, существует два вида зёрен, которые необходимо р</w:t>
      </w:r>
      <w:r w:rsidRPr="001A2750">
        <w:rPr>
          <w:rFonts w:asciiTheme="minorHAnsi" w:hAnsiTheme="minorHAnsi"/>
          <w:lang w:val="ru-RU"/>
        </w:rPr>
        <w:t>аспознавать. Для того</w:t>
      </w:r>
      <w:proofErr w:type="gramStart"/>
      <w:r w:rsidRPr="001A2750">
        <w:rPr>
          <w:rFonts w:asciiTheme="minorHAnsi" w:hAnsiTheme="minorHAnsi"/>
          <w:lang w:val="ru-RU"/>
        </w:rPr>
        <w:t>,</w:t>
      </w:r>
      <w:proofErr w:type="gramEnd"/>
      <w:r w:rsidRPr="001A2750">
        <w:rPr>
          <w:rFonts w:asciiTheme="minorHAnsi" w:hAnsiTheme="minorHAnsi"/>
          <w:lang w:val="ru-RU"/>
        </w:rPr>
        <w:t xml:space="preserve"> чтобы эти два типа можно было распознавать единообразно, было принято решение о приведении фотографии шлифа к виду, на котором зёрна представляются в  виде границ. Для этого используется алгоритм </w:t>
      </w:r>
      <w:r w:rsidRPr="001A2750">
        <w:rPr>
          <w:rFonts w:asciiTheme="minorHAnsi" w:hAnsiTheme="minorHAnsi"/>
          <w:b/>
          <w:lang w:val="ru-RU"/>
        </w:rPr>
        <w:t>определения границ</w:t>
      </w:r>
      <w:r w:rsidRPr="001A2750">
        <w:rPr>
          <w:rFonts w:asciiTheme="minorHAnsi" w:hAnsiTheme="minorHAnsi"/>
          <w:lang w:val="ru-RU"/>
        </w:rPr>
        <w:t>, основанный на при</w:t>
      </w:r>
      <w:r w:rsidRPr="001A2750">
        <w:rPr>
          <w:rFonts w:asciiTheme="minorHAnsi" w:hAnsiTheme="minorHAnsi"/>
          <w:lang w:val="ru-RU"/>
        </w:rPr>
        <w:t>менении матрицы конволюций с ядром преобразования в виде лапласиана [4]. Форма границ зёрен после применения такого преобразования показана на рис. 3.</w:t>
      </w:r>
    </w:p>
    <w:p w:rsidR="00000000" w:rsidRPr="001A2750" w:rsidRDefault="003939EA">
      <w:pPr>
        <w:ind w:firstLine="426"/>
        <w:rPr>
          <w:rFonts w:asciiTheme="minorHAnsi" w:hAnsiTheme="minorHAnsi" w:cs="TimesNewRoman"/>
          <w:szCs w:val="24"/>
          <w:lang w:val="ru-RU"/>
        </w:rPr>
      </w:pPr>
    </w:p>
    <w:p w:rsidR="00000000" w:rsidRPr="001A2750" w:rsidRDefault="003939EA">
      <w:pPr>
        <w:ind w:firstLine="426"/>
        <w:jc w:val="center"/>
        <w:rPr>
          <w:rFonts w:asciiTheme="minorHAnsi" w:hAnsiTheme="minorHAnsi"/>
          <w:lang w:val="ru-RU"/>
        </w:rPr>
      </w:pPr>
      <w:r w:rsidRPr="001A2750">
        <w:rPr>
          <w:rFonts w:asciiTheme="minorHAnsi" w:hAnsiTheme="minorHAnsi"/>
          <w:lang w:val="ru-RU"/>
        </w:rPr>
        <w:pict>
          <v:shape id="_x0000_i1026" type="#_x0000_t75" style="width:313.5pt;height:111.75pt" filled="t">
            <v:fill color2="black"/>
            <v:imagedata r:id="rId9" o:title=""/>
          </v:shape>
        </w:pict>
      </w:r>
    </w:p>
    <w:p w:rsidR="00000000" w:rsidRPr="001A2750" w:rsidRDefault="003939EA">
      <w:pPr>
        <w:rPr>
          <w:rFonts w:asciiTheme="minorHAnsi" w:hAnsiTheme="minorHAnsi"/>
          <w:lang w:val="ru-RU"/>
        </w:rPr>
      </w:pPr>
      <w:r w:rsidRPr="001A2750">
        <w:rPr>
          <w:rFonts w:asciiTheme="minorHAnsi" w:hAnsiTheme="minorHAnsi"/>
          <w:lang w:val="ru-RU"/>
        </w:rPr>
        <w:t>Рис. 3. Границы зёрен после применения матрицы конволюций в виде лапласиана</w:t>
      </w:r>
    </w:p>
    <w:p w:rsidR="00000000" w:rsidRPr="001A2750" w:rsidRDefault="003939EA">
      <w:pPr>
        <w:rPr>
          <w:rFonts w:asciiTheme="minorHAnsi" w:hAnsiTheme="minorHAnsi"/>
          <w:lang w:val="ru-RU"/>
        </w:rPr>
      </w:pPr>
    </w:p>
    <w:p w:rsidR="00000000" w:rsidRPr="001A2750" w:rsidRDefault="003939EA">
      <w:pPr>
        <w:rPr>
          <w:rFonts w:asciiTheme="minorHAnsi" w:hAnsiTheme="minorHAnsi"/>
          <w:lang w:val="ru-RU"/>
        </w:rPr>
      </w:pPr>
      <w:commentRangeStart w:id="57"/>
      <w:r w:rsidRPr="001A2750">
        <w:rPr>
          <w:rFonts w:asciiTheme="minorHAnsi" w:hAnsiTheme="minorHAnsi"/>
          <w:lang w:val="ru-RU"/>
        </w:rPr>
        <w:t xml:space="preserve">Как видно из приведённых </w:t>
      </w:r>
      <w:r w:rsidRPr="001A2750">
        <w:rPr>
          <w:rFonts w:asciiTheme="minorHAnsi" w:hAnsiTheme="minorHAnsi"/>
          <w:lang w:val="ru-RU"/>
        </w:rPr>
        <w:t>примеров, в случае зернистого перлита наблюдается явно выраженная двойная граница. Подобная ситуация может возникнуть и при других видах зёрен. Так, в рассмотренном случае среднеуглеродистой стали подобная картина может наблюдаться в случае металлических в</w:t>
      </w:r>
      <w:r w:rsidRPr="001A2750">
        <w:rPr>
          <w:rFonts w:asciiTheme="minorHAnsi" w:hAnsiTheme="minorHAnsi"/>
          <w:lang w:val="ru-RU"/>
        </w:rPr>
        <w:t>краплений в области углерода.</w:t>
      </w:r>
    </w:p>
    <w:p w:rsidR="00000000" w:rsidRPr="001A2750" w:rsidRDefault="003939EA">
      <w:pPr>
        <w:rPr>
          <w:rFonts w:asciiTheme="minorHAnsi" w:hAnsiTheme="minorHAnsi"/>
          <w:lang w:val="ru-RU"/>
        </w:rPr>
      </w:pPr>
      <w:r w:rsidRPr="001A2750">
        <w:rPr>
          <w:rFonts w:asciiTheme="minorHAnsi" w:hAnsiTheme="minorHAnsi"/>
          <w:lang w:val="ru-RU"/>
        </w:rPr>
        <w:t>Подобная ситуация легко разрешается путём использования лишь внешней границы зерна и игнорирования возможных внутренних областей.</w:t>
      </w:r>
      <w:commentRangeEnd w:id="57"/>
      <w:r w:rsidR="002C101F">
        <w:rPr>
          <w:rStyle w:val="ab"/>
        </w:rPr>
        <w:commentReference w:id="57"/>
      </w:r>
    </w:p>
    <w:p w:rsidR="00000000" w:rsidRPr="001A2750" w:rsidRDefault="003939EA">
      <w:pPr>
        <w:rPr>
          <w:rFonts w:asciiTheme="minorHAnsi" w:hAnsiTheme="minorHAnsi"/>
          <w:lang w:val="ru-RU"/>
        </w:rPr>
      </w:pPr>
    </w:p>
    <w:p w:rsidR="00000000" w:rsidRPr="001A2750" w:rsidRDefault="003939EA">
      <w:pPr>
        <w:rPr>
          <w:rFonts w:asciiTheme="minorHAnsi" w:hAnsiTheme="minorHAnsi"/>
          <w:lang w:val="ru-RU"/>
        </w:rPr>
      </w:pPr>
      <w:r w:rsidRPr="001A2750">
        <w:rPr>
          <w:rFonts w:asciiTheme="minorHAnsi" w:hAnsiTheme="minorHAnsi"/>
          <w:b/>
          <w:bCs/>
          <w:lang w:val="ru-RU"/>
        </w:rPr>
        <w:t>А</w:t>
      </w:r>
      <w:r w:rsidRPr="001A2750">
        <w:rPr>
          <w:rFonts w:asciiTheme="minorHAnsi" w:hAnsiTheme="minorHAnsi"/>
          <w:b/>
          <w:bCs/>
          <w:lang w:val="ru-RU"/>
        </w:rPr>
        <w:t>нализ границ и выделение зёрен</w:t>
      </w:r>
    </w:p>
    <w:p w:rsidR="00000000" w:rsidRPr="001A2750" w:rsidRDefault="003939EA">
      <w:pPr>
        <w:rPr>
          <w:rFonts w:asciiTheme="minorHAnsi" w:hAnsiTheme="minorHAnsi"/>
          <w:lang w:val="ru-RU"/>
        </w:rPr>
      </w:pPr>
      <w:r w:rsidRPr="001A2750">
        <w:rPr>
          <w:rFonts w:asciiTheme="minorHAnsi" w:hAnsiTheme="minorHAnsi"/>
          <w:lang w:val="ru-RU"/>
        </w:rPr>
        <w:t>Следующим шагом для подсчёта характеристик микроструктуры являе</w:t>
      </w:r>
      <w:r w:rsidRPr="001A2750">
        <w:rPr>
          <w:rFonts w:asciiTheme="minorHAnsi" w:hAnsiTheme="minorHAnsi"/>
          <w:lang w:val="ru-RU"/>
        </w:rPr>
        <w:t xml:space="preserve">тся </w:t>
      </w:r>
      <w:r w:rsidRPr="001A2750">
        <w:rPr>
          <w:rFonts w:asciiTheme="minorHAnsi" w:hAnsiTheme="minorHAnsi"/>
          <w:lang w:val="ru-RU"/>
        </w:rPr>
        <w:t>анализ границ и выделение зёрен.</w:t>
      </w:r>
      <w:r w:rsidRPr="001A2750">
        <w:rPr>
          <w:rFonts w:asciiTheme="minorHAnsi" w:hAnsiTheme="minorHAnsi"/>
          <w:lang w:val="ru-RU"/>
        </w:rPr>
        <w:t xml:space="preserve"> На данном этапе работы используется переборный алгоритм, который заключается в обходе всех пикселей изображения по порядку, и при встрече светлого пиксел</w:t>
      </w:r>
      <w:ins w:id="58" w:author="Kluev Andrey" w:date="2012-11-10T15:46:00Z">
        <w:r w:rsidR="007F766F">
          <w:rPr>
            <w:rFonts w:asciiTheme="minorHAnsi" w:hAnsiTheme="minorHAnsi"/>
            <w:lang w:val="ru-RU"/>
          </w:rPr>
          <w:t>я</w:t>
        </w:r>
      </w:ins>
      <w:del w:id="59" w:author="Kluev Andrey" w:date="2012-11-10T15:45:00Z">
        <w:r w:rsidRPr="001A2750" w:rsidDel="007F766F">
          <w:rPr>
            <w:rFonts w:asciiTheme="minorHAnsi" w:hAnsiTheme="minorHAnsi"/>
            <w:lang w:val="ru-RU"/>
          </w:rPr>
          <w:delText>а</w:delText>
        </w:r>
      </w:del>
      <w:r w:rsidRPr="001A2750">
        <w:rPr>
          <w:rFonts w:asciiTheme="minorHAnsi" w:hAnsiTheme="minorHAnsi"/>
          <w:lang w:val="ru-RU"/>
        </w:rPr>
        <w:t xml:space="preserve"> начинается поиск замкнутой области. При этом  пиксели изображени</w:t>
      </w:r>
      <w:r w:rsidRPr="001A2750">
        <w:rPr>
          <w:rFonts w:asciiTheme="minorHAnsi" w:hAnsiTheme="minorHAnsi"/>
          <w:lang w:val="ru-RU"/>
        </w:rPr>
        <w:t>я рассматриваются построчно слева направо, строки идут сверху вниз, обход границы происходит по часовой стрелке.</w:t>
      </w:r>
    </w:p>
    <w:p w:rsidR="00000000" w:rsidRPr="001A2750" w:rsidRDefault="003939EA">
      <w:pPr>
        <w:rPr>
          <w:rFonts w:asciiTheme="minorHAnsi" w:hAnsiTheme="minorHAnsi"/>
          <w:lang w:val="ru-RU"/>
        </w:rPr>
      </w:pPr>
      <w:r w:rsidRPr="001A2750">
        <w:rPr>
          <w:rFonts w:asciiTheme="minorHAnsi" w:hAnsiTheme="minorHAnsi"/>
          <w:lang w:val="ru-RU"/>
        </w:rPr>
        <w:t>Обход границы происходит итерационным методом, на каждом шаге которого происходит поиск следующего пикселя, на который можно осуществить перехо</w:t>
      </w:r>
      <w:r w:rsidRPr="001A2750">
        <w:rPr>
          <w:rFonts w:asciiTheme="minorHAnsi" w:hAnsiTheme="minorHAnsi"/>
          <w:lang w:val="ru-RU"/>
        </w:rPr>
        <w:t xml:space="preserve">д. В качестве возможных альтернатив рассматриваются все соседние с </w:t>
      </w:r>
      <w:proofErr w:type="gramStart"/>
      <w:r w:rsidRPr="001A2750">
        <w:rPr>
          <w:rFonts w:asciiTheme="minorHAnsi" w:hAnsiTheme="minorHAnsi"/>
          <w:lang w:val="ru-RU"/>
        </w:rPr>
        <w:t>текущим</w:t>
      </w:r>
      <w:proofErr w:type="gramEnd"/>
      <w:r w:rsidRPr="001A2750">
        <w:rPr>
          <w:rFonts w:asciiTheme="minorHAnsi" w:hAnsiTheme="minorHAnsi"/>
          <w:lang w:val="ru-RU"/>
        </w:rPr>
        <w:t xml:space="preserve"> светлые пиксели. Альтернативы рассматриваются внутри небольшой области размера 5x5 пикселей. Для уменьшения влияния возможных оставшихся шумов на изображении размер этой области мож</w:t>
      </w:r>
      <w:r w:rsidRPr="001A2750">
        <w:rPr>
          <w:rFonts w:asciiTheme="minorHAnsi" w:hAnsiTheme="minorHAnsi"/>
          <w:lang w:val="ru-RU"/>
        </w:rPr>
        <w:t>ет быть изменён.</w:t>
      </w:r>
    </w:p>
    <w:p w:rsidR="00000000" w:rsidRPr="001A2750" w:rsidRDefault="003939EA">
      <w:pPr>
        <w:rPr>
          <w:rFonts w:asciiTheme="minorHAnsi" w:hAnsiTheme="minorHAnsi"/>
          <w:lang w:val="ru-RU"/>
        </w:rPr>
      </w:pPr>
      <w:r w:rsidRPr="001A2750">
        <w:rPr>
          <w:rFonts w:asciiTheme="minorHAnsi" w:hAnsiTheme="minorHAnsi"/>
          <w:lang w:val="ru-RU"/>
        </w:rPr>
        <w:t>При обходе сохраняются координаты пикселей, которые принадлежат границе и которые позднее используются для подсчёта характеристик зерновой структуры. Таким образом, после завершения работы этого шага алгоритма существует массив данных, кот</w:t>
      </w:r>
      <w:r w:rsidRPr="001A2750">
        <w:rPr>
          <w:rFonts w:asciiTheme="minorHAnsi" w:hAnsiTheme="minorHAnsi"/>
          <w:lang w:val="ru-RU"/>
        </w:rPr>
        <w:t>орый описывает все найденные зёрна. Зёрна представляются как многоугольники, у которых известны координаты всех вершин в порядке обхода против часовой стрелки.</w:t>
      </w:r>
    </w:p>
    <w:p w:rsidR="00000000" w:rsidRPr="001A2750" w:rsidRDefault="003939EA">
      <w:pPr>
        <w:rPr>
          <w:rFonts w:asciiTheme="minorHAnsi" w:hAnsiTheme="minorHAnsi"/>
          <w:lang w:val="ru-RU"/>
        </w:rPr>
      </w:pPr>
    </w:p>
    <w:p w:rsidR="00000000" w:rsidRPr="001A2750" w:rsidRDefault="003939EA">
      <w:pPr>
        <w:rPr>
          <w:rFonts w:asciiTheme="minorHAnsi" w:hAnsiTheme="minorHAnsi"/>
          <w:lang w:val="ru-RU"/>
        </w:rPr>
      </w:pPr>
      <w:r w:rsidRPr="001A2750">
        <w:rPr>
          <w:rFonts w:asciiTheme="minorHAnsi" w:hAnsiTheme="minorHAnsi"/>
          <w:b/>
          <w:bCs/>
          <w:lang w:val="ru-RU"/>
        </w:rPr>
        <w:t>П</w:t>
      </w:r>
      <w:r w:rsidRPr="001A2750">
        <w:rPr>
          <w:rFonts w:asciiTheme="minorHAnsi" w:hAnsiTheme="minorHAnsi"/>
          <w:b/>
          <w:bCs/>
          <w:lang w:val="ru-RU"/>
        </w:rPr>
        <w:t>одсчёт численных значений</w:t>
      </w:r>
    </w:p>
    <w:p w:rsidR="00000000" w:rsidRPr="001A2750" w:rsidRDefault="003939EA">
      <w:pPr>
        <w:rPr>
          <w:rFonts w:asciiTheme="minorHAnsi" w:hAnsiTheme="minorHAnsi"/>
          <w:i/>
          <w:iCs/>
          <w:lang w:val="ru-RU"/>
        </w:rPr>
      </w:pPr>
      <w:r w:rsidRPr="001A2750">
        <w:rPr>
          <w:rFonts w:asciiTheme="minorHAnsi" w:hAnsiTheme="minorHAnsi"/>
          <w:lang w:val="ru-RU"/>
        </w:rPr>
        <w:t xml:space="preserve">Следующим шагом алгоритма является </w:t>
      </w:r>
      <w:r w:rsidRPr="001A2750">
        <w:rPr>
          <w:rFonts w:asciiTheme="minorHAnsi" w:hAnsiTheme="minorHAnsi"/>
          <w:lang w:val="ru-RU"/>
        </w:rPr>
        <w:t>подсчёт численных значений</w:t>
      </w:r>
      <w:r w:rsidRPr="001A2750">
        <w:rPr>
          <w:rFonts w:asciiTheme="minorHAnsi" w:hAnsiTheme="minorHAnsi"/>
          <w:lang w:val="ru-RU"/>
        </w:rPr>
        <w:t xml:space="preserve"> характ</w:t>
      </w:r>
      <w:r w:rsidRPr="001A2750">
        <w:rPr>
          <w:rFonts w:asciiTheme="minorHAnsi" w:hAnsiTheme="minorHAnsi"/>
          <w:lang w:val="ru-RU"/>
        </w:rPr>
        <w:t>еристик зёрен. Набор таких характеристик также зависит от типа анализируемой структуры. Дальше будет приведён список и описание всех численных характеристик, которые могут быть р</w:t>
      </w:r>
      <w:ins w:id="60" w:author="Kluev Andrey" w:date="2012-11-10T15:46:00Z">
        <w:r w:rsidR="00414A41">
          <w:rPr>
            <w:rFonts w:asciiTheme="minorHAnsi" w:hAnsiTheme="minorHAnsi"/>
            <w:lang w:val="ru-RU"/>
          </w:rPr>
          <w:t>а</w:t>
        </w:r>
      </w:ins>
      <w:r w:rsidRPr="001A2750">
        <w:rPr>
          <w:rFonts w:asciiTheme="minorHAnsi" w:hAnsiTheme="minorHAnsi"/>
          <w:lang w:val="ru-RU"/>
        </w:rPr>
        <w:t>спознаны системой.</w:t>
      </w:r>
    </w:p>
    <w:p w:rsidR="00000000" w:rsidRPr="001A2750" w:rsidRDefault="003939EA">
      <w:pPr>
        <w:rPr>
          <w:rFonts w:asciiTheme="minorHAnsi" w:hAnsiTheme="minorHAnsi"/>
          <w:i/>
          <w:iCs/>
          <w:lang w:val="ru-RU"/>
        </w:rPr>
      </w:pPr>
      <w:commentRangeStart w:id="61"/>
      <w:proofErr w:type="gramStart"/>
      <w:r w:rsidRPr="004D676E">
        <w:rPr>
          <w:rFonts w:asciiTheme="minorHAnsi" w:hAnsiTheme="minorHAnsi"/>
          <w:iCs/>
          <w:lang w:val="ru-RU"/>
          <w:rPrChange w:id="62" w:author="Kluev Andrey" w:date="2012-11-10T15:46:00Z">
            <w:rPr>
              <w:rFonts w:asciiTheme="minorHAnsi" w:hAnsiTheme="minorHAnsi"/>
              <w:i/>
              <w:iCs/>
              <w:lang w:val="ru-RU"/>
            </w:rPr>
          </w:rPrChange>
        </w:rPr>
        <w:t xml:space="preserve">Ориентация </w:t>
      </w:r>
      <w:commentRangeEnd w:id="61"/>
      <w:r w:rsidR="004D67E3">
        <w:rPr>
          <w:rStyle w:val="ab"/>
        </w:rPr>
        <w:commentReference w:id="61"/>
      </w:r>
      <w:r w:rsidRPr="004D676E">
        <w:rPr>
          <w:rFonts w:asciiTheme="minorHAnsi" w:hAnsiTheme="minorHAnsi"/>
          <w:iCs/>
          <w:lang w:val="ru-RU"/>
          <w:rPrChange w:id="63" w:author="Kluev Andrey" w:date="2012-11-10T15:46:00Z">
            <w:rPr>
              <w:rFonts w:asciiTheme="minorHAnsi" w:hAnsiTheme="minorHAnsi"/>
              <w:i/>
              <w:iCs/>
              <w:lang w:val="ru-RU"/>
            </w:rPr>
          </w:rPrChange>
        </w:rPr>
        <w:t>зерна</w:t>
      </w:r>
      <w:r w:rsidRPr="001A2750">
        <w:rPr>
          <w:rFonts w:asciiTheme="minorHAnsi" w:hAnsiTheme="minorHAnsi"/>
          <w:lang w:val="ru-RU"/>
        </w:rPr>
        <w:t xml:space="preserve"> отождествляется с направлением </w:t>
      </w:r>
      <w:ins w:id="64" w:author="Kluev Andrey" w:date="2012-11-10T15:48:00Z">
        <w:r w:rsidR="004D676E">
          <w:rPr>
            <w:rFonts w:asciiTheme="minorHAnsi" w:hAnsiTheme="minorHAnsi"/>
            <w:lang w:val="ru-RU"/>
          </w:rPr>
          <w:t xml:space="preserve">прямой, проходящей </w:t>
        </w:r>
      </w:ins>
      <w:ins w:id="65" w:author="Kluev Andrey" w:date="2012-11-10T15:50:00Z">
        <w:r w:rsidR="004D676E">
          <w:rPr>
            <w:rFonts w:asciiTheme="minorHAnsi" w:hAnsiTheme="minorHAnsi"/>
            <w:lang w:val="ru-RU"/>
          </w:rPr>
          <w:t>через</w:t>
        </w:r>
      </w:ins>
      <w:ins w:id="66" w:author="Kluev Andrey" w:date="2012-11-10T15:48:00Z">
        <w:r w:rsidR="004D676E">
          <w:rPr>
            <w:rFonts w:asciiTheme="minorHAnsi" w:hAnsiTheme="minorHAnsi"/>
            <w:lang w:val="ru-RU"/>
          </w:rPr>
          <w:t xml:space="preserve"> </w:t>
        </w:r>
      </w:ins>
      <w:r w:rsidRPr="001A2750">
        <w:rPr>
          <w:rFonts w:asciiTheme="minorHAnsi" w:hAnsiTheme="minorHAnsi"/>
          <w:lang w:val="ru-RU"/>
        </w:rPr>
        <w:t xml:space="preserve">наиболее </w:t>
      </w:r>
      <w:del w:id="67" w:author="Kluev Andrey" w:date="2012-11-10T15:50:00Z">
        <w:r w:rsidRPr="001A2750" w:rsidDel="004D676E">
          <w:rPr>
            <w:rFonts w:asciiTheme="minorHAnsi" w:hAnsiTheme="minorHAnsi"/>
            <w:lang w:val="ru-RU"/>
          </w:rPr>
          <w:delText>уд</w:delText>
        </w:r>
        <w:r w:rsidRPr="001A2750" w:rsidDel="004D676E">
          <w:rPr>
            <w:rFonts w:asciiTheme="minorHAnsi" w:hAnsiTheme="minorHAnsi"/>
            <w:lang w:val="ru-RU"/>
          </w:rPr>
          <w:delText xml:space="preserve">алённой </w:delText>
        </w:r>
      </w:del>
      <w:ins w:id="68" w:author="Kluev Andrey" w:date="2012-11-10T15:50:00Z">
        <w:r w:rsidR="004D676E" w:rsidRPr="001A2750">
          <w:rPr>
            <w:rFonts w:asciiTheme="minorHAnsi" w:hAnsiTheme="minorHAnsi"/>
            <w:lang w:val="ru-RU"/>
          </w:rPr>
          <w:t>удалённ</w:t>
        </w:r>
        <w:r w:rsidR="004D676E">
          <w:rPr>
            <w:rFonts w:asciiTheme="minorHAnsi" w:hAnsiTheme="minorHAnsi"/>
            <w:lang w:val="ru-RU"/>
          </w:rPr>
          <w:t>ую</w:t>
        </w:r>
        <w:r w:rsidR="004D676E" w:rsidRPr="001A2750">
          <w:rPr>
            <w:rFonts w:asciiTheme="minorHAnsi" w:hAnsiTheme="minorHAnsi"/>
            <w:lang w:val="ru-RU"/>
          </w:rPr>
          <w:t xml:space="preserve"> </w:t>
        </w:r>
      </w:ins>
      <w:ins w:id="69" w:author="Kluev Andrey" w:date="2012-11-10T15:49:00Z">
        <w:r w:rsidR="004D676E">
          <w:rPr>
            <w:rFonts w:asciiTheme="minorHAnsi" w:hAnsiTheme="minorHAnsi"/>
            <w:lang w:val="ru-RU"/>
          </w:rPr>
          <w:t xml:space="preserve">от </w:t>
        </w:r>
        <w:r w:rsidR="004D676E" w:rsidRPr="001A2750">
          <w:rPr>
            <w:rFonts w:asciiTheme="minorHAnsi" w:hAnsiTheme="minorHAnsi"/>
            <w:lang w:val="ru-RU"/>
          </w:rPr>
          <w:t>геометрического центра</w:t>
        </w:r>
        <w:r w:rsidR="004D676E" w:rsidRPr="001A2750" w:rsidDel="004D676E">
          <w:rPr>
            <w:rFonts w:asciiTheme="minorHAnsi" w:hAnsiTheme="minorHAnsi"/>
            <w:lang w:val="ru-RU"/>
          </w:rPr>
          <w:t xml:space="preserve"> </w:t>
        </w:r>
      </w:ins>
      <w:del w:id="70" w:author="Kluev Andrey" w:date="2012-11-10T15:49:00Z">
        <w:r w:rsidRPr="001A2750" w:rsidDel="004D676E">
          <w:rPr>
            <w:rFonts w:asciiTheme="minorHAnsi" w:hAnsiTheme="minorHAnsi"/>
            <w:lang w:val="ru-RU"/>
          </w:rPr>
          <w:delText xml:space="preserve">точки </w:delText>
        </w:r>
      </w:del>
      <w:ins w:id="71" w:author="Kluev Andrey" w:date="2012-11-10T15:49:00Z">
        <w:r w:rsidR="004D676E" w:rsidRPr="001A2750">
          <w:rPr>
            <w:rFonts w:asciiTheme="minorHAnsi" w:hAnsiTheme="minorHAnsi"/>
            <w:lang w:val="ru-RU"/>
          </w:rPr>
          <w:t>точк</w:t>
        </w:r>
      </w:ins>
      <w:ins w:id="72" w:author="Kluev Andrey" w:date="2012-11-10T15:50:00Z">
        <w:r w:rsidR="004D676E">
          <w:rPr>
            <w:rFonts w:asciiTheme="minorHAnsi" w:hAnsiTheme="minorHAnsi"/>
            <w:lang w:val="ru-RU"/>
          </w:rPr>
          <w:t>у</w:t>
        </w:r>
      </w:ins>
      <w:ins w:id="73" w:author="Kluev Andrey" w:date="2012-11-10T15:49:00Z">
        <w:r w:rsidR="004D676E" w:rsidRPr="001A2750">
          <w:rPr>
            <w:rFonts w:asciiTheme="minorHAnsi" w:hAnsiTheme="minorHAnsi"/>
            <w:lang w:val="ru-RU"/>
          </w:rPr>
          <w:t xml:space="preserve"> </w:t>
        </w:r>
      </w:ins>
      <w:r w:rsidRPr="001A2750">
        <w:rPr>
          <w:rFonts w:asciiTheme="minorHAnsi" w:hAnsiTheme="minorHAnsi"/>
          <w:lang w:val="ru-RU"/>
        </w:rPr>
        <w:t xml:space="preserve">на границе зерна </w:t>
      </w:r>
      <w:ins w:id="74" w:author="Kluev Andrey" w:date="2012-11-10T15:49:00Z">
        <w:r w:rsidR="004D676E">
          <w:rPr>
            <w:rFonts w:asciiTheme="minorHAnsi" w:hAnsiTheme="minorHAnsi"/>
            <w:lang w:val="ru-RU"/>
          </w:rPr>
          <w:t xml:space="preserve">и </w:t>
        </w:r>
      </w:ins>
      <w:del w:id="75" w:author="Kluev Andrey" w:date="2012-11-10T15:49:00Z">
        <w:r w:rsidRPr="001A2750" w:rsidDel="004D676E">
          <w:rPr>
            <w:rFonts w:asciiTheme="minorHAnsi" w:hAnsiTheme="minorHAnsi"/>
            <w:lang w:val="ru-RU"/>
          </w:rPr>
          <w:delText xml:space="preserve">относительно </w:delText>
        </w:r>
      </w:del>
      <w:r w:rsidRPr="001A2750">
        <w:rPr>
          <w:rFonts w:asciiTheme="minorHAnsi" w:hAnsiTheme="minorHAnsi"/>
          <w:lang w:val="ru-RU"/>
        </w:rPr>
        <w:t xml:space="preserve">его </w:t>
      </w:r>
      <w:del w:id="76" w:author="Kluev Andrey" w:date="2012-11-10T15:49:00Z">
        <w:r w:rsidRPr="001A2750" w:rsidDel="004D676E">
          <w:rPr>
            <w:rFonts w:asciiTheme="minorHAnsi" w:hAnsiTheme="minorHAnsi"/>
            <w:lang w:val="ru-RU"/>
          </w:rPr>
          <w:delText xml:space="preserve">геометрического </w:delText>
        </w:r>
      </w:del>
      <w:ins w:id="77" w:author="Kluev Andrey" w:date="2012-11-10T15:49:00Z">
        <w:r w:rsidR="004D676E" w:rsidRPr="001A2750">
          <w:rPr>
            <w:rFonts w:asciiTheme="minorHAnsi" w:hAnsiTheme="minorHAnsi"/>
            <w:lang w:val="ru-RU"/>
          </w:rPr>
          <w:t>геометрическ</w:t>
        </w:r>
        <w:r w:rsidR="004D676E">
          <w:rPr>
            <w:rFonts w:asciiTheme="minorHAnsi" w:hAnsiTheme="minorHAnsi"/>
            <w:lang w:val="ru-RU"/>
          </w:rPr>
          <w:t>и</w:t>
        </w:r>
      </w:ins>
      <w:ins w:id="78" w:author="Kluev Andrey" w:date="2012-11-10T15:50:00Z">
        <w:r w:rsidR="004D676E">
          <w:rPr>
            <w:rFonts w:asciiTheme="minorHAnsi" w:hAnsiTheme="minorHAnsi"/>
            <w:lang w:val="ru-RU"/>
          </w:rPr>
          <w:t>й</w:t>
        </w:r>
      </w:ins>
      <w:ins w:id="79" w:author="Kluev Andrey" w:date="2012-11-10T15:49:00Z">
        <w:r w:rsidR="004D676E" w:rsidRPr="001A2750">
          <w:rPr>
            <w:rFonts w:asciiTheme="minorHAnsi" w:hAnsiTheme="minorHAnsi"/>
            <w:lang w:val="ru-RU"/>
          </w:rPr>
          <w:t xml:space="preserve"> </w:t>
        </w:r>
      </w:ins>
      <w:del w:id="80" w:author="Kluev Andrey" w:date="2012-11-10T15:49:00Z">
        <w:r w:rsidRPr="001A2750" w:rsidDel="004D676E">
          <w:rPr>
            <w:rFonts w:asciiTheme="minorHAnsi" w:hAnsiTheme="minorHAnsi"/>
            <w:lang w:val="ru-RU"/>
          </w:rPr>
          <w:delText>центра</w:delText>
        </w:r>
      </w:del>
      <w:ins w:id="81" w:author="Kluev Andrey" w:date="2012-11-10T15:49:00Z">
        <w:r w:rsidR="004D676E" w:rsidRPr="001A2750">
          <w:rPr>
            <w:rFonts w:asciiTheme="minorHAnsi" w:hAnsiTheme="minorHAnsi"/>
            <w:lang w:val="ru-RU"/>
          </w:rPr>
          <w:t>центр</w:t>
        </w:r>
      </w:ins>
      <w:r w:rsidRPr="001A2750">
        <w:rPr>
          <w:rFonts w:asciiTheme="minorHAnsi" w:hAnsiTheme="minorHAnsi"/>
          <w:lang w:val="ru-RU"/>
        </w:rPr>
        <w:t>.</w:t>
      </w:r>
      <w:proofErr w:type="gramEnd"/>
    </w:p>
    <w:p w:rsidR="00000000" w:rsidRPr="001A2750" w:rsidRDefault="003939EA">
      <w:pPr>
        <w:rPr>
          <w:rFonts w:asciiTheme="minorHAnsi" w:hAnsiTheme="minorHAnsi"/>
          <w:lang w:val="ru-RU"/>
        </w:rPr>
      </w:pPr>
      <w:commentRangeStart w:id="82"/>
      <w:r w:rsidRPr="004D676E">
        <w:rPr>
          <w:rFonts w:asciiTheme="minorHAnsi" w:hAnsiTheme="minorHAnsi"/>
          <w:iCs/>
          <w:lang w:val="ru-RU"/>
          <w:rPrChange w:id="83" w:author="Kluev Andrey" w:date="2012-11-10T15:47:00Z">
            <w:rPr>
              <w:rFonts w:asciiTheme="minorHAnsi" w:hAnsiTheme="minorHAnsi"/>
              <w:i/>
              <w:iCs/>
              <w:lang w:val="ru-RU"/>
            </w:rPr>
          </w:rPrChange>
        </w:rPr>
        <w:t xml:space="preserve">Размер </w:t>
      </w:r>
      <w:commentRangeEnd w:id="82"/>
      <w:r w:rsidR="004D67E3">
        <w:rPr>
          <w:rStyle w:val="ab"/>
        </w:rPr>
        <w:commentReference w:id="82"/>
      </w:r>
      <w:r w:rsidRPr="004D676E">
        <w:rPr>
          <w:rFonts w:asciiTheme="minorHAnsi" w:hAnsiTheme="minorHAnsi"/>
          <w:iCs/>
          <w:lang w:val="ru-RU"/>
          <w:rPrChange w:id="84" w:author="Kluev Andrey" w:date="2012-11-10T15:47:00Z">
            <w:rPr>
              <w:rFonts w:asciiTheme="minorHAnsi" w:hAnsiTheme="minorHAnsi"/>
              <w:i/>
              <w:iCs/>
              <w:lang w:val="ru-RU"/>
            </w:rPr>
          </w:rPrChange>
        </w:rPr>
        <w:t>зерна</w:t>
      </w:r>
      <w:r w:rsidRPr="001A2750">
        <w:rPr>
          <w:rFonts w:asciiTheme="minorHAnsi" w:hAnsiTheme="minorHAnsi"/>
          <w:lang w:val="ru-RU"/>
        </w:rPr>
        <w:t xml:space="preserve"> считается по двум направлениям – одно из них это размер зерна по направлению ориентации зерна, второй размер считается в ортогональном направлении.</w:t>
      </w:r>
    </w:p>
    <w:p w:rsidR="00000000" w:rsidRPr="001A2750" w:rsidRDefault="003939EA">
      <w:pPr>
        <w:rPr>
          <w:rFonts w:asciiTheme="minorHAnsi" w:hAnsiTheme="minorHAnsi"/>
          <w:lang w:val="ru-RU"/>
        </w:rPr>
      </w:pPr>
      <w:r w:rsidRPr="001A2750">
        <w:rPr>
          <w:rFonts w:asciiTheme="minorHAnsi" w:hAnsiTheme="minorHAnsi"/>
          <w:lang w:val="ru-RU"/>
        </w:rPr>
        <w:t>Для нахождения численны</w:t>
      </w:r>
      <w:r w:rsidRPr="001A2750">
        <w:rPr>
          <w:rFonts w:asciiTheme="minorHAnsi" w:hAnsiTheme="minorHAnsi"/>
          <w:lang w:val="ru-RU"/>
        </w:rPr>
        <w:t>х значений размера используется ограничивающий прямоугольник, направленный по направлению зерна. С точки зрения реализации это эквивалентно повороту зерна таким образом, что он становится горизонтально ориентированным, и нахождению минимальных и максимальн</w:t>
      </w:r>
      <w:r w:rsidRPr="001A2750">
        <w:rPr>
          <w:rFonts w:asciiTheme="minorHAnsi" w:hAnsiTheme="minorHAnsi"/>
          <w:lang w:val="ru-RU"/>
        </w:rPr>
        <w:t>ых значений по осям X и Y. Разница между максимальным и минимальным значениями по горизонтали составляет размер зерна вдоль его направления, разница по вертикали – вдоль направления, перпендикулярного ориентации зерна.</w:t>
      </w:r>
    </w:p>
    <w:p w:rsidR="00000000" w:rsidRPr="001A2750" w:rsidRDefault="003939EA">
      <w:pPr>
        <w:rPr>
          <w:rFonts w:asciiTheme="minorHAnsi" w:hAnsiTheme="minorHAnsi"/>
          <w:lang w:val="ru-RU"/>
        </w:rPr>
      </w:pPr>
      <w:r w:rsidRPr="001A2750">
        <w:rPr>
          <w:rFonts w:asciiTheme="minorHAnsi" w:hAnsiTheme="minorHAnsi"/>
          <w:lang w:val="ru-RU"/>
        </w:rPr>
        <w:t xml:space="preserve">Для определения </w:t>
      </w:r>
      <w:r w:rsidRPr="001A2750">
        <w:rPr>
          <w:rFonts w:asciiTheme="minorHAnsi" w:hAnsiTheme="minorHAnsi"/>
          <w:i/>
          <w:iCs/>
          <w:lang w:val="ru-RU"/>
        </w:rPr>
        <w:t>анизотропии зерна</w:t>
      </w:r>
      <w:r w:rsidRPr="001A2750">
        <w:rPr>
          <w:rFonts w:asciiTheme="minorHAnsi" w:hAnsiTheme="minorHAnsi"/>
          <w:lang w:val="ru-RU"/>
        </w:rPr>
        <w:t xml:space="preserve"> сра</w:t>
      </w:r>
      <w:r w:rsidRPr="001A2750">
        <w:rPr>
          <w:rFonts w:asciiTheme="minorHAnsi" w:hAnsiTheme="minorHAnsi"/>
          <w:lang w:val="ru-RU"/>
        </w:rPr>
        <w:t xml:space="preserve">внивается его размер вдоль и поперёк направления зерна. Степенью анизотропии считается среднее значение отношения величины зерна </w:t>
      </w:r>
      <w:del w:id="85" w:author="Kluev Andrey" w:date="2012-11-10T15:58:00Z">
        <w:r w:rsidRPr="001A2750" w:rsidDel="00730C39">
          <w:rPr>
            <w:rFonts w:asciiTheme="minorHAnsi" w:hAnsiTheme="minorHAnsi"/>
            <w:lang w:val="ru-RU"/>
          </w:rPr>
          <w:delText>вд</w:delText>
        </w:r>
      </w:del>
      <w:del w:id="86" w:author="Kluev Andrey" w:date="2012-11-10T15:56:00Z">
        <w:r w:rsidRPr="001A2750" w:rsidDel="00C34989">
          <w:rPr>
            <w:rFonts w:asciiTheme="minorHAnsi" w:hAnsiTheme="minorHAnsi"/>
            <w:lang w:val="ru-RU"/>
          </w:rPr>
          <w:delText>л</w:delText>
        </w:r>
      </w:del>
      <w:del w:id="87" w:author="Kluev Andrey" w:date="2012-11-10T15:58:00Z">
        <w:r w:rsidRPr="001A2750" w:rsidDel="00730C39">
          <w:rPr>
            <w:rFonts w:asciiTheme="minorHAnsi" w:hAnsiTheme="minorHAnsi"/>
            <w:lang w:val="ru-RU"/>
          </w:rPr>
          <w:delText>оь</w:delText>
        </w:r>
      </w:del>
      <w:ins w:id="88" w:author="Kluev Andrey" w:date="2012-11-10T15:58:00Z">
        <w:r w:rsidR="00730C39" w:rsidRPr="001A2750">
          <w:rPr>
            <w:rFonts w:asciiTheme="minorHAnsi" w:hAnsiTheme="minorHAnsi"/>
            <w:lang w:val="ru-RU"/>
          </w:rPr>
          <w:t>вдо</w:t>
        </w:r>
        <w:r w:rsidR="00730C39">
          <w:rPr>
            <w:rFonts w:asciiTheme="minorHAnsi" w:hAnsiTheme="minorHAnsi"/>
            <w:lang w:val="ru-RU"/>
          </w:rPr>
          <w:t>ль</w:t>
        </w:r>
      </w:ins>
      <w:r w:rsidRPr="001A2750">
        <w:rPr>
          <w:rFonts w:asciiTheme="minorHAnsi" w:hAnsiTheme="minorHAnsi"/>
          <w:lang w:val="ru-RU"/>
        </w:rPr>
        <w:t xml:space="preserve"> его вертикали и горизонтали.</w:t>
      </w:r>
    </w:p>
    <w:p w:rsidR="00000000" w:rsidRPr="001A2750" w:rsidRDefault="003939EA">
      <w:pPr>
        <w:rPr>
          <w:rFonts w:asciiTheme="minorHAnsi" w:hAnsiTheme="minorHAnsi"/>
          <w:lang w:val="ru-RU"/>
        </w:rPr>
      </w:pPr>
      <w:r w:rsidRPr="001A2750">
        <w:rPr>
          <w:rFonts w:asciiTheme="minorHAnsi" w:hAnsiTheme="minorHAnsi"/>
          <w:lang w:val="ru-RU"/>
        </w:rPr>
        <w:t xml:space="preserve">Для подсчёта </w:t>
      </w:r>
      <w:r w:rsidRPr="001A2750">
        <w:rPr>
          <w:rFonts w:asciiTheme="minorHAnsi" w:hAnsiTheme="minorHAnsi"/>
          <w:i/>
          <w:iCs/>
          <w:lang w:val="ru-RU"/>
        </w:rPr>
        <w:t>плотности распределения зерен</w:t>
      </w:r>
      <w:r w:rsidRPr="001A2750">
        <w:rPr>
          <w:rFonts w:asciiTheme="minorHAnsi" w:hAnsiTheme="minorHAnsi"/>
          <w:lang w:val="ru-RU"/>
        </w:rPr>
        <w:t xml:space="preserve"> происходит подсчёт доли площади зерен на фотограф</w:t>
      </w:r>
      <w:r w:rsidRPr="001A2750">
        <w:rPr>
          <w:rFonts w:asciiTheme="minorHAnsi" w:hAnsiTheme="minorHAnsi"/>
          <w:lang w:val="ru-RU"/>
        </w:rPr>
        <w:t>ии (или на разных ее областях). Площадь зерна считается как площадь многоугольника, определенного на предыдущем шаге алгоритма. Плотность распределения зёрен считается как отношение суммарной площади зёрен в области на площадь этой области.</w:t>
      </w:r>
    </w:p>
    <w:p w:rsidR="00000000" w:rsidRPr="001A2750" w:rsidRDefault="003939EA">
      <w:pPr>
        <w:rPr>
          <w:rFonts w:asciiTheme="minorHAnsi" w:hAnsiTheme="minorHAnsi"/>
          <w:lang w:val="ru-RU"/>
        </w:rPr>
      </w:pPr>
      <w:r w:rsidRPr="001A2750">
        <w:rPr>
          <w:rFonts w:asciiTheme="minorHAnsi" w:hAnsiTheme="minorHAnsi"/>
          <w:lang w:val="ru-RU"/>
        </w:rPr>
        <w:lastRenderedPageBreak/>
        <w:t>При анализе нем</w:t>
      </w:r>
      <w:r w:rsidRPr="001A2750">
        <w:rPr>
          <w:rFonts w:asciiTheme="minorHAnsi" w:hAnsiTheme="minorHAnsi"/>
          <w:lang w:val="ru-RU"/>
        </w:rPr>
        <w:t xml:space="preserve">еталлических включений, </w:t>
      </w:r>
      <w:del w:id="89" w:author="Kluev Andrey" w:date="2012-11-10T15:57:00Z">
        <w:r w:rsidRPr="001A2750" w:rsidDel="00C34989">
          <w:rPr>
            <w:rFonts w:asciiTheme="minorHAnsi" w:hAnsiTheme="minorHAnsi"/>
            <w:lang w:val="ru-RU"/>
          </w:rPr>
          <w:delText>эти влючения</w:delText>
        </w:r>
      </w:del>
      <w:ins w:id="90" w:author="Kluev Andrey" w:date="2012-11-10T15:57:00Z">
        <w:r w:rsidR="00C34989">
          <w:rPr>
            <w:rFonts w:asciiTheme="minorHAnsi" w:hAnsiTheme="minorHAnsi"/>
            <w:lang w:val="ru-RU"/>
          </w:rPr>
          <w:t>они</w:t>
        </w:r>
      </w:ins>
      <w:r w:rsidRPr="001A2750">
        <w:rPr>
          <w:rFonts w:asciiTheme="minorHAnsi" w:hAnsiTheme="minorHAnsi"/>
          <w:lang w:val="ru-RU"/>
        </w:rPr>
        <w:t xml:space="preserve"> определяются по яркостным характеристикам (этапы определения и обработки границ зёрен пропускаются). Площадь зёрен определяется волновым методом</w:t>
      </w:r>
      <w:proofErr w:type="gramStart"/>
      <w:r w:rsidRPr="001A2750">
        <w:rPr>
          <w:rFonts w:asciiTheme="minorHAnsi" w:hAnsiTheme="minorHAnsi"/>
          <w:lang w:val="ru-RU"/>
        </w:rPr>
        <w:t>.</w:t>
      </w:r>
      <w:proofErr w:type="gramEnd"/>
      <w:r w:rsidRPr="001A2750">
        <w:rPr>
          <w:rFonts w:asciiTheme="minorHAnsi" w:hAnsiTheme="minorHAnsi"/>
          <w:lang w:val="ru-RU"/>
        </w:rPr>
        <w:t xml:space="preserve"> </w:t>
      </w:r>
      <w:r w:rsidRPr="001A2750">
        <w:rPr>
          <w:rFonts w:asciiTheme="minorHAnsi" w:hAnsiTheme="minorHAnsi"/>
          <w:shd w:val="clear" w:color="auto" w:fill="FFFF00"/>
          <w:lang w:val="ru-RU"/>
        </w:rPr>
        <w:t>/*</w:t>
      </w:r>
      <w:proofErr w:type="gramStart"/>
      <w:r w:rsidRPr="001A2750">
        <w:rPr>
          <w:rFonts w:asciiTheme="minorHAnsi" w:hAnsiTheme="minorHAnsi"/>
          <w:shd w:val="clear" w:color="auto" w:fill="FFFF00"/>
          <w:lang w:val="ru-RU"/>
        </w:rPr>
        <w:t>в</w:t>
      </w:r>
      <w:proofErr w:type="gramEnd"/>
      <w:r w:rsidRPr="001A2750">
        <w:rPr>
          <w:rFonts w:asciiTheme="minorHAnsi" w:hAnsiTheme="minorHAnsi"/>
          <w:shd w:val="clear" w:color="auto" w:fill="FFFF00"/>
          <w:lang w:val="ru-RU"/>
        </w:rPr>
        <w:t>ставить ссылку</w:t>
      </w:r>
      <w:r w:rsidRPr="001A2750">
        <w:rPr>
          <w:rFonts w:asciiTheme="minorHAnsi" w:hAnsiTheme="minorHAnsi"/>
          <w:shd w:val="clear" w:color="auto" w:fill="FFFF00"/>
          <w:lang w:val="ru-RU"/>
        </w:rPr>
        <w:t>*/</w:t>
      </w:r>
    </w:p>
    <w:p w:rsidR="00000000" w:rsidRPr="001A2750" w:rsidRDefault="003939EA">
      <w:pPr>
        <w:rPr>
          <w:rFonts w:asciiTheme="minorHAnsi" w:hAnsiTheme="minorHAnsi"/>
          <w:lang w:val="ru-RU"/>
        </w:rPr>
      </w:pPr>
      <w:r w:rsidRPr="001A2750">
        <w:rPr>
          <w:rFonts w:asciiTheme="minorHAnsi" w:hAnsiTheme="minorHAnsi"/>
          <w:lang w:val="ru-RU"/>
        </w:rPr>
        <w:t>Следует отметить, что эта часть разрабатываемой систе</w:t>
      </w:r>
      <w:r w:rsidRPr="001A2750">
        <w:rPr>
          <w:rFonts w:asciiTheme="minorHAnsi" w:hAnsiTheme="minorHAnsi"/>
          <w:lang w:val="ru-RU"/>
        </w:rPr>
        <w:t>мы не строит предположений о том, как</w:t>
      </w:r>
      <w:r w:rsidRPr="001A2750">
        <w:rPr>
          <w:rFonts w:asciiTheme="minorHAnsi" w:hAnsiTheme="minorHAnsi"/>
          <w:lang w:val="ru-RU"/>
        </w:rPr>
        <w:t xml:space="preserve">ой вид структуры </w:t>
      </w:r>
      <w:proofErr w:type="gramStart"/>
      <w:r w:rsidRPr="001A2750">
        <w:rPr>
          <w:rFonts w:asciiTheme="minorHAnsi" w:hAnsiTheme="minorHAnsi"/>
          <w:lang w:val="ru-RU"/>
        </w:rPr>
        <w:t>анализируется</w:t>
      </w:r>
      <w:proofErr w:type="gramEnd"/>
      <w:r w:rsidRPr="001A2750">
        <w:rPr>
          <w:rFonts w:asciiTheme="minorHAnsi" w:hAnsiTheme="minorHAnsi"/>
          <w:lang w:val="ru-RU"/>
        </w:rPr>
        <w:t xml:space="preserve"> и набор </w:t>
      </w:r>
      <w:r w:rsidRPr="001A2750">
        <w:rPr>
          <w:rFonts w:asciiTheme="minorHAnsi" w:hAnsiTheme="minorHAnsi"/>
          <w:lang w:val="ru-RU"/>
        </w:rPr>
        <w:t xml:space="preserve">численных </w:t>
      </w:r>
      <w:del w:id="91" w:author="Kluev Andrey" w:date="2012-11-10T15:58:00Z">
        <w:r w:rsidRPr="001A2750" w:rsidDel="00C34989">
          <w:rPr>
            <w:rFonts w:asciiTheme="minorHAnsi" w:hAnsiTheme="minorHAnsi"/>
            <w:lang w:val="ru-RU"/>
          </w:rPr>
          <w:delText>ха</w:delText>
        </w:r>
      </w:del>
      <w:del w:id="92" w:author="Kluev Andrey" w:date="2012-11-10T15:57:00Z">
        <w:r w:rsidRPr="001A2750" w:rsidDel="00C34989">
          <w:rPr>
            <w:rFonts w:asciiTheme="minorHAnsi" w:hAnsiTheme="minorHAnsi"/>
            <w:lang w:val="ru-RU"/>
          </w:rPr>
          <w:delText>а</w:delText>
        </w:r>
      </w:del>
      <w:del w:id="93" w:author="Kluev Andrey" w:date="2012-11-10T15:58:00Z">
        <w:r w:rsidRPr="001A2750" w:rsidDel="00C34989">
          <w:rPr>
            <w:rFonts w:asciiTheme="minorHAnsi" w:hAnsiTheme="minorHAnsi"/>
            <w:lang w:val="ru-RU"/>
          </w:rPr>
          <w:delText>рктеристик</w:delText>
        </w:r>
      </w:del>
      <w:ins w:id="94" w:author="Kluev Andrey" w:date="2012-11-10T15:58:00Z">
        <w:r w:rsidR="00C34989" w:rsidRPr="001A2750">
          <w:rPr>
            <w:rFonts w:asciiTheme="minorHAnsi" w:hAnsiTheme="minorHAnsi"/>
            <w:lang w:val="ru-RU"/>
          </w:rPr>
          <w:t>хар</w:t>
        </w:r>
        <w:r w:rsidR="00C34989">
          <w:rPr>
            <w:rFonts w:asciiTheme="minorHAnsi" w:hAnsiTheme="minorHAnsi"/>
            <w:lang w:val="ru-RU"/>
          </w:rPr>
          <w:t>а</w:t>
        </w:r>
        <w:r w:rsidR="00C34989" w:rsidRPr="001A2750">
          <w:rPr>
            <w:rFonts w:asciiTheme="minorHAnsi" w:hAnsiTheme="minorHAnsi"/>
            <w:lang w:val="ru-RU"/>
          </w:rPr>
          <w:t>ктеристик</w:t>
        </w:r>
      </w:ins>
      <w:r w:rsidRPr="001A2750">
        <w:rPr>
          <w:rFonts w:asciiTheme="minorHAnsi" w:hAnsiTheme="minorHAnsi"/>
          <w:lang w:val="ru-RU"/>
        </w:rPr>
        <w:t xml:space="preserve"> определяется </w:t>
      </w:r>
      <w:r w:rsidRPr="001A2750">
        <w:rPr>
          <w:rFonts w:asciiTheme="minorHAnsi" w:hAnsiTheme="minorHAnsi"/>
          <w:lang w:val="ru-RU"/>
        </w:rPr>
        <w:t>вручную. В дальнейшем</w:t>
      </w:r>
      <w:ins w:id="95" w:author="Kluev Andrey" w:date="2012-11-10T15:57:00Z">
        <w:r w:rsidR="00C34989">
          <w:rPr>
            <w:rFonts w:asciiTheme="minorHAnsi" w:hAnsiTheme="minorHAnsi"/>
            <w:lang w:val="ru-RU"/>
          </w:rPr>
          <w:t>,</w:t>
        </w:r>
      </w:ins>
      <w:r w:rsidRPr="001A2750">
        <w:rPr>
          <w:rFonts w:asciiTheme="minorHAnsi" w:hAnsiTheme="minorHAnsi"/>
          <w:lang w:val="ru-RU"/>
        </w:rPr>
        <w:t xml:space="preserve"> набор идентифицируемых </w:t>
      </w:r>
      <w:del w:id="96" w:author="Kluev Andrey" w:date="2012-11-10T15:58:00Z">
        <w:r w:rsidRPr="001A2750" w:rsidDel="00C34989">
          <w:rPr>
            <w:rFonts w:asciiTheme="minorHAnsi" w:hAnsiTheme="minorHAnsi"/>
            <w:lang w:val="ru-RU"/>
          </w:rPr>
          <w:delText>ха</w:delText>
        </w:r>
      </w:del>
      <w:del w:id="97" w:author="Kluev Andrey" w:date="2012-11-10T15:57:00Z">
        <w:r w:rsidRPr="001A2750" w:rsidDel="00C34989">
          <w:rPr>
            <w:rFonts w:asciiTheme="minorHAnsi" w:hAnsiTheme="minorHAnsi"/>
            <w:lang w:val="ru-RU"/>
          </w:rPr>
          <w:delText>а</w:delText>
        </w:r>
      </w:del>
      <w:del w:id="98" w:author="Kluev Andrey" w:date="2012-11-10T15:58:00Z">
        <w:r w:rsidRPr="001A2750" w:rsidDel="00C34989">
          <w:rPr>
            <w:rFonts w:asciiTheme="minorHAnsi" w:hAnsiTheme="minorHAnsi"/>
            <w:lang w:val="ru-RU"/>
          </w:rPr>
          <w:delText>рктеристик</w:delText>
        </w:r>
      </w:del>
      <w:ins w:id="99" w:author="Kluev Andrey" w:date="2012-11-10T15:58:00Z">
        <w:r w:rsidR="00C34989" w:rsidRPr="001A2750">
          <w:rPr>
            <w:rFonts w:asciiTheme="minorHAnsi" w:hAnsiTheme="minorHAnsi"/>
            <w:lang w:val="ru-RU"/>
          </w:rPr>
          <w:t>хар</w:t>
        </w:r>
        <w:r w:rsidR="00C34989">
          <w:rPr>
            <w:rFonts w:asciiTheme="minorHAnsi" w:hAnsiTheme="minorHAnsi"/>
            <w:lang w:val="ru-RU"/>
          </w:rPr>
          <w:t>а</w:t>
        </w:r>
        <w:r w:rsidR="00C34989" w:rsidRPr="001A2750">
          <w:rPr>
            <w:rFonts w:asciiTheme="minorHAnsi" w:hAnsiTheme="minorHAnsi"/>
            <w:lang w:val="ru-RU"/>
          </w:rPr>
          <w:t>ктеристик</w:t>
        </w:r>
      </w:ins>
      <w:r w:rsidRPr="001A2750">
        <w:rPr>
          <w:rFonts w:asciiTheme="minorHAnsi" w:hAnsiTheme="minorHAnsi"/>
          <w:lang w:val="ru-RU"/>
        </w:rPr>
        <w:t xml:space="preserve"> также будет определяться автоматически.</w:t>
      </w:r>
    </w:p>
    <w:p w:rsidR="00000000" w:rsidRPr="001A2750" w:rsidRDefault="003939EA">
      <w:pPr>
        <w:pStyle w:val="2"/>
        <w:pageBreakBefore/>
        <w:rPr>
          <w:rFonts w:asciiTheme="minorHAnsi" w:hAnsiTheme="minorHAnsi"/>
          <w:lang w:val="ru-RU"/>
        </w:rPr>
      </w:pPr>
      <w:r w:rsidRPr="001A2750">
        <w:rPr>
          <w:rFonts w:asciiTheme="minorHAnsi" w:hAnsiTheme="minorHAnsi"/>
          <w:lang w:val="ru-RU"/>
        </w:rPr>
        <w:lastRenderedPageBreak/>
        <w:t>Результат работы алгоритма</w:t>
      </w:r>
    </w:p>
    <w:p w:rsidR="00000000" w:rsidRPr="001A2750" w:rsidRDefault="003939EA">
      <w:pPr>
        <w:rPr>
          <w:rFonts w:asciiTheme="minorHAnsi" w:hAnsiTheme="minorHAnsi" w:cs="TimesNewRoman"/>
          <w:szCs w:val="24"/>
          <w:lang w:val="ru-RU"/>
        </w:rPr>
      </w:pPr>
      <w:r w:rsidRPr="001A2750">
        <w:rPr>
          <w:rFonts w:asciiTheme="minorHAnsi" w:hAnsiTheme="minorHAnsi"/>
          <w:lang w:val="ru-RU"/>
        </w:rPr>
        <w:t>Результат этапа и</w:t>
      </w:r>
      <w:r w:rsidRPr="001A2750">
        <w:rPr>
          <w:rFonts w:asciiTheme="minorHAnsi" w:hAnsiTheme="minorHAnsi"/>
          <w:lang w:val="ru-RU"/>
        </w:rPr>
        <w:t>дентификации зёрен приведён на рис. 4.</w:t>
      </w:r>
    </w:p>
    <w:p w:rsidR="00000000" w:rsidRPr="001A2750" w:rsidRDefault="003939EA">
      <w:pPr>
        <w:ind w:firstLine="426"/>
        <w:rPr>
          <w:rFonts w:asciiTheme="minorHAnsi" w:hAnsiTheme="minorHAnsi" w:cs="TimesNewRoman"/>
          <w:szCs w:val="24"/>
          <w:lang w:val="ru-RU"/>
        </w:rPr>
      </w:pPr>
    </w:p>
    <w:p w:rsidR="00000000" w:rsidRPr="001A2750" w:rsidRDefault="003939EA">
      <w:pPr>
        <w:ind w:firstLine="426"/>
        <w:jc w:val="center"/>
        <w:rPr>
          <w:rFonts w:asciiTheme="minorHAnsi" w:hAnsiTheme="minorHAnsi"/>
          <w:lang w:val="ru-RU"/>
        </w:rPr>
      </w:pPr>
      <w:r w:rsidRPr="001A2750">
        <w:rPr>
          <w:rFonts w:asciiTheme="minorHAnsi" w:hAnsiTheme="minorHAnsi" w:cs="TimesNewRoman"/>
          <w:szCs w:val="24"/>
          <w:lang w:val="ru-RU"/>
        </w:rPr>
        <w:pict>
          <v:shape id="_x0000_i1027" type="#_x0000_t75" style="width:384pt;height:136.5pt" filled="t">
            <v:fill color2="black"/>
            <v:imagedata r:id="rId10" o:title=""/>
          </v:shape>
        </w:pict>
      </w:r>
    </w:p>
    <w:p w:rsidR="00000000" w:rsidRPr="001A2750" w:rsidRDefault="003939EA">
      <w:pPr>
        <w:rPr>
          <w:rFonts w:asciiTheme="minorHAnsi" w:hAnsiTheme="minorHAnsi"/>
          <w:lang w:val="ru-RU"/>
        </w:rPr>
      </w:pPr>
      <w:r w:rsidRPr="001A2750">
        <w:rPr>
          <w:rFonts w:asciiTheme="minorHAnsi" w:hAnsiTheme="minorHAnsi"/>
          <w:lang w:val="ru-RU"/>
        </w:rPr>
        <w:t>Рис. 4. Зёрна, идентифицированные предложенным алгоритмом</w:t>
      </w:r>
    </w:p>
    <w:p w:rsidR="00000000" w:rsidRPr="001A2750" w:rsidRDefault="003939EA">
      <w:pPr>
        <w:rPr>
          <w:rFonts w:asciiTheme="minorHAnsi" w:hAnsiTheme="minorHAnsi"/>
          <w:lang w:val="ru-RU"/>
        </w:rPr>
      </w:pPr>
    </w:p>
    <w:p w:rsidR="00000000" w:rsidRPr="001A2750" w:rsidRDefault="003939EA">
      <w:pPr>
        <w:rPr>
          <w:rFonts w:asciiTheme="minorHAnsi" w:hAnsiTheme="minorHAnsi"/>
          <w:lang w:val="ru-RU"/>
        </w:rPr>
      </w:pPr>
      <w:r w:rsidRPr="001A2750">
        <w:rPr>
          <w:rFonts w:asciiTheme="minorHAnsi" w:hAnsiTheme="minorHAnsi"/>
          <w:lang w:val="ru-RU"/>
        </w:rPr>
        <w:t>В качестве примера результата обработки численных параметров зёрен, на рис. 5 приведена гистограмма распределения средних размеров зёрен на рассматриваемом</w:t>
      </w:r>
      <w:r w:rsidRPr="001A2750">
        <w:rPr>
          <w:rFonts w:asciiTheme="minorHAnsi" w:hAnsiTheme="minorHAnsi"/>
          <w:lang w:val="ru-RU"/>
        </w:rPr>
        <w:t xml:space="preserve"> </w:t>
      </w:r>
      <w:commentRangeStart w:id="100"/>
      <w:r w:rsidRPr="001A2750">
        <w:rPr>
          <w:rFonts w:asciiTheme="minorHAnsi" w:hAnsiTheme="minorHAnsi"/>
          <w:lang w:val="ru-RU"/>
        </w:rPr>
        <w:t>шлифе среднеуглеродистой стали</w:t>
      </w:r>
      <w:commentRangeEnd w:id="100"/>
      <w:r w:rsidR="00730C39">
        <w:rPr>
          <w:rStyle w:val="ab"/>
        </w:rPr>
        <w:commentReference w:id="100"/>
      </w:r>
      <w:r w:rsidRPr="001A2750">
        <w:rPr>
          <w:rFonts w:asciiTheme="minorHAnsi" w:hAnsiTheme="minorHAnsi"/>
          <w:lang w:val="ru-RU"/>
        </w:rPr>
        <w:t>.</w:t>
      </w:r>
    </w:p>
    <w:p w:rsidR="00000000" w:rsidRPr="001A2750" w:rsidRDefault="003939EA">
      <w:pPr>
        <w:ind w:firstLine="426"/>
        <w:jc w:val="center"/>
        <w:rPr>
          <w:rFonts w:asciiTheme="minorHAnsi" w:hAnsiTheme="minorHAnsi"/>
          <w:lang w:val="ru-RU"/>
        </w:rPr>
      </w:pPr>
      <w:r w:rsidRPr="001A2750">
        <w:rPr>
          <w:rFonts w:asciiTheme="minorHAnsi" w:hAnsiTheme="minorHAnsi" w:cs="TimesNewRoman"/>
          <w:szCs w:val="24"/>
          <w:lang w:val="ru-RU"/>
        </w:rPr>
        <w:pict>
          <v:shape id="_x0000_i1028" type="#_x0000_t75" style="width:341.25pt;height:202.5pt" filled="t">
            <v:fill color2="black"/>
            <v:imagedata r:id="rId11" o:title=""/>
          </v:shape>
        </w:pict>
      </w:r>
    </w:p>
    <w:p w:rsidR="00000000" w:rsidRPr="001A2750" w:rsidRDefault="003939EA">
      <w:pPr>
        <w:rPr>
          <w:rFonts w:asciiTheme="minorHAnsi" w:hAnsiTheme="minorHAnsi"/>
          <w:lang w:val="ru-RU"/>
        </w:rPr>
      </w:pPr>
      <w:r w:rsidRPr="001A2750">
        <w:rPr>
          <w:rFonts w:asciiTheme="minorHAnsi" w:hAnsiTheme="minorHAnsi"/>
          <w:lang w:val="ru-RU"/>
        </w:rPr>
        <w:t>Рис. 5. Гистограмма распределения средних размеров зёрен на шлифе среднеуглеродистой стали</w:t>
      </w:r>
    </w:p>
    <w:p w:rsidR="00000000" w:rsidRPr="001A2750" w:rsidRDefault="003939EA">
      <w:pPr>
        <w:rPr>
          <w:rFonts w:asciiTheme="minorHAnsi" w:hAnsiTheme="minorHAnsi"/>
          <w:lang w:val="ru-RU"/>
        </w:rPr>
      </w:pPr>
    </w:p>
    <w:p w:rsidR="00000000" w:rsidRPr="001A2750" w:rsidRDefault="003939EA">
      <w:pPr>
        <w:rPr>
          <w:rFonts w:asciiTheme="minorHAnsi" w:hAnsiTheme="minorHAnsi"/>
          <w:lang w:val="ru-RU"/>
        </w:rPr>
      </w:pPr>
      <w:r w:rsidRPr="001A2750">
        <w:rPr>
          <w:rFonts w:asciiTheme="minorHAnsi" w:hAnsiTheme="minorHAnsi"/>
          <w:lang w:val="ru-RU"/>
        </w:rPr>
        <w:t>Размер на этой гистограмме приведён в пикселях, который в итоговой реализации автоматически переводится в доли миллиметра.</w:t>
      </w:r>
    </w:p>
    <w:p w:rsidR="00000000" w:rsidRPr="001A2750" w:rsidRDefault="003939EA">
      <w:pPr>
        <w:pStyle w:val="2"/>
        <w:rPr>
          <w:rFonts w:asciiTheme="minorHAnsi" w:hAnsiTheme="minorHAnsi"/>
          <w:lang w:val="ru-RU"/>
        </w:rPr>
      </w:pPr>
      <w:r w:rsidRPr="001A2750">
        <w:rPr>
          <w:rFonts w:asciiTheme="minorHAnsi" w:hAnsiTheme="minorHAnsi"/>
          <w:lang w:val="ru-RU"/>
        </w:rPr>
        <w:t>Заключ</w:t>
      </w:r>
      <w:r w:rsidRPr="001A2750">
        <w:rPr>
          <w:rFonts w:asciiTheme="minorHAnsi" w:hAnsiTheme="minorHAnsi"/>
          <w:lang w:val="ru-RU"/>
        </w:rPr>
        <w:t>ение</w:t>
      </w:r>
    </w:p>
    <w:p w:rsidR="00000000" w:rsidRPr="001A2750" w:rsidRDefault="003939EA">
      <w:pPr>
        <w:rPr>
          <w:rFonts w:asciiTheme="minorHAnsi" w:hAnsiTheme="minorHAnsi"/>
          <w:lang w:val="ru-RU"/>
        </w:rPr>
      </w:pPr>
      <w:r w:rsidRPr="001A2750">
        <w:rPr>
          <w:rFonts w:asciiTheme="minorHAnsi" w:hAnsiTheme="minorHAnsi"/>
          <w:lang w:val="ru-RU"/>
        </w:rPr>
        <w:t xml:space="preserve">Разработан алгоритм идентификации параметров зерновых структур на фотографиях шлифов металлов, который позволяет определять все основные характеристики, необходимые при проведении анализа шлифа металлов. </w:t>
      </w:r>
    </w:p>
    <w:p w:rsidR="00000000" w:rsidRPr="001A2750" w:rsidRDefault="003939EA">
      <w:pPr>
        <w:rPr>
          <w:rFonts w:asciiTheme="minorHAnsi" w:hAnsiTheme="minorHAnsi"/>
          <w:lang w:val="ru-RU"/>
        </w:rPr>
      </w:pPr>
      <w:r w:rsidRPr="001A2750">
        <w:rPr>
          <w:rFonts w:asciiTheme="minorHAnsi" w:hAnsiTheme="minorHAnsi"/>
          <w:lang w:val="ru-RU"/>
        </w:rPr>
        <w:t>Приведены примеры обработки и анализа фотограф</w:t>
      </w:r>
      <w:r w:rsidRPr="001A2750">
        <w:rPr>
          <w:rFonts w:asciiTheme="minorHAnsi" w:hAnsiTheme="minorHAnsi"/>
          <w:lang w:val="ru-RU"/>
        </w:rPr>
        <w:t>ий шлифов, подтверждающие возможность применения разработанного алгоритма для идентификации параметров сложных зерновых структур.</w:t>
      </w:r>
    </w:p>
    <w:p w:rsidR="00000000" w:rsidRPr="001A2750" w:rsidRDefault="003939EA">
      <w:pPr>
        <w:rPr>
          <w:rFonts w:asciiTheme="minorHAnsi" w:hAnsiTheme="minorHAnsi"/>
          <w:lang w:val="ru-RU"/>
        </w:rPr>
      </w:pPr>
      <w:r w:rsidRPr="001A2750">
        <w:rPr>
          <w:rFonts w:asciiTheme="minorHAnsi" w:hAnsiTheme="minorHAnsi"/>
          <w:lang w:val="ru-RU"/>
        </w:rPr>
        <w:lastRenderedPageBreak/>
        <w:t>На данном этапе набор характеристик задаётся вручную, но планируется интегрировать систему классификации структур (</w:t>
      </w:r>
      <w:r w:rsidRPr="001A2750">
        <w:rPr>
          <w:rFonts w:asciiTheme="minorHAnsi" w:hAnsiTheme="minorHAnsi"/>
          <w:shd w:val="clear" w:color="auto" w:fill="FFFF00"/>
          <w:lang w:val="ru-RU"/>
        </w:rPr>
        <w:t>вставить сс</w:t>
      </w:r>
      <w:r w:rsidRPr="001A2750">
        <w:rPr>
          <w:rFonts w:asciiTheme="minorHAnsi" w:hAnsiTheme="minorHAnsi"/>
          <w:shd w:val="clear" w:color="auto" w:fill="FFFF00"/>
          <w:lang w:val="ru-RU"/>
        </w:rPr>
        <w:t>ылку</w:t>
      </w:r>
      <w:r w:rsidRPr="001A2750">
        <w:rPr>
          <w:rFonts w:asciiTheme="minorHAnsi" w:hAnsiTheme="minorHAnsi"/>
          <w:lang w:val="ru-RU"/>
        </w:rPr>
        <w:t xml:space="preserve">). Также планируется развитие алгоритма для его использования в задачах контроля соответствия зерновой </w:t>
      </w:r>
      <w:proofErr w:type="spellStart"/>
      <w:r w:rsidRPr="001A2750">
        <w:rPr>
          <w:rFonts w:asciiTheme="minorHAnsi" w:hAnsiTheme="minorHAnsi"/>
          <w:lang w:val="ru-RU"/>
        </w:rPr>
        <w:t>сруктуры</w:t>
      </w:r>
      <w:proofErr w:type="spellEnd"/>
      <w:r w:rsidRPr="001A2750">
        <w:rPr>
          <w:rFonts w:asciiTheme="minorHAnsi" w:hAnsiTheme="minorHAnsi"/>
          <w:lang w:val="ru-RU"/>
        </w:rPr>
        <w:t xml:space="preserve"> заданной в задачах моделирования.</w:t>
      </w:r>
    </w:p>
    <w:p w:rsidR="00000000" w:rsidRPr="001A2750" w:rsidRDefault="003939EA">
      <w:pPr>
        <w:pStyle w:val="2"/>
        <w:rPr>
          <w:rFonts w:asciiTheme="minorHAnsi" w:hAnsiTheme="minorHAnsi"/>
          <w:lang w:val="ru-RU"/>
        </w:rPr>
      </w:pPr>
      <w:r w:rsidRPr="001A2750">
        <w:rPr>
          <w:rFonts w:asciiTheme="minorHAnsi" w:hAnsiTheme="minorHAnsi"/>
          <w:lang w:val="ru-RU"/>
        </w:rPr>
        <w:t>Список литературы</w:t>
      </w:r>
    </w:p>
    <w:p w:rsidR="00000000" w:rsidRPr="001A2750" w:rsidRDefault="003939EA">
      <w:pPr>
        <w:numPr>
          <w:ilvl w:val="0"/>
          <w:numId w:val="3"/>
        </w:numPr>
        <w:rPr>
          <w:rFonts w:asciiTheme="minorHAnsi" w:hAnsiTheme="minorHAnsi"/>
          <w:lang w:val="ru-RU"/>
        </w:rPr>
      </w:pPr>
      <w:r w:rsidRPr="001A2750">
        <w:rPr>
          <w:rFonts w:asciiTheme="minorHAnsi" w:hAnsiTheme="minorHAnsi"/>
          <w:lang w:val="ru-RU"/>
        </w:rPr>
        <w:t xml:space="preserve">Геллер Ю.А., </w:t>
      </w:r>
      <w:proofErr w:type="spellStart"/>
      <w:r w:rsidRPr="001A2750">
        <w:rPr>
          <w:rFonts w:asciiTheme="minorHAnsi" w:hAnsiTheme="minorHAnsi"/>
          <w:lang w:val="ru-RU"/>
        </w:rPr>
        <w:t>Рахштадт</w:t>
      </w:r>
      <w:proofErr w:type="spellEnd"/>
      <w:r w:rsidRPr="001A2750">
        <w:rPr>
          <w:rFonts w:asciiTheme="minorHAnsi" w:hAnsiTheme="minorHAnsi"/>
          <w:lang w:val="ru-RU"/>
        </w:rPr>
        <w:t xml:space="preserve"> А.Г. Материаловедение. М.: Металлургия, 1983. 384с.</w:t>
      </w:r>
    </w:p>
    <w:p w:rsidR="00000000" w:rsidRPr="001A2750" w:rsidRDefault="003939EA">
      <w:pPr>
        <w:numPr>
          <w:ilvl w:val="0"/>
          <w:numId w:val="3"/>
        </w:numPr>
        <w:rPr>
          <w:rFonts w:asciiTheme="minorHAnsi" w:hAnsiTheme="minorHAnsi"/>
          <w:lang w:val="ru-RU"/>
        </w:rPr>
      </w:pPr>
      <w:r w:rsidRPr="001A2750">
        <w:rPr>
          <w:rFonts w:asciiTheme="minorHAnsi" w:hAnsiTheme="minorHAnsi"/>
          <w:lang w:val="ru-RU"/>
        </w:rPr>
        <w:t>Панченко Е.В.,</w:t>
      </w:r>
      <w:r w:rsidRPr="001A2750">
        <w:rPr>
          <w:rFonts w:asciiTheme="minorHAnsi" w:hAnsiTheme="minorHAnsi"/>
          <w:lang w:val="ru-RU"/>
        </w:rPr>
        <w:t xml:space="preserve"> </w:t>
      </w:r>
      <w:proofErr w:type="spellStart"/>
      <w:r w:rsidRPr="001A2750">
        <w:rPr>
          <w:rFonts w:asciiTheme="minorHAnsi" w:hAnsiTheme="minorHAnsi"/>
          <w:lang w:val="ru-RU"/>
        </w:rPr>
        <w:t>Скаков</w:t>
      </w:r>
      <w:proofErr w:type="spellEnd"/>
      <w:r w:rsidRPr="001A2750">
        <w:rPr>
          <w:rFonts w:asciiTheme="minorHAnsi" w:hAnsiTheme="minorHAnsi"/>
          <w:lang w:val="ru-RU"/>
        </w:rPr>
        <w:t xml:space="preserve"> Ю.А., </w:t>
      </w:r>
      <w:proofErr w:type="spellStart"/>
      <w:r w:rsidRPr="001A2750">
        <w:rPr>
          <w:rFonts w:asciiTheme="minorHAnsi" w:hAnsiTheme="minorHAnsi"/>
          <w:lang w:val="ru-RU"/>
        </w:rPr>
        <w:t>Кример</w:t>
      </w:r>
      <w:proofErr w:type="spellEnd"/>
      <w:r w:rsidRPr="001A2750">
        <w:rPr>
          <w:rFonts w:asciiTheme="minorHAnsi" w:hAnsiTheme="minorHAnsi"/>
          <w:lang w:val="ru-RU"/>
        </w:rPr>
        <w:t xml:space="preserve"> Б.И. и др. Лаборатория металлографии. М.: Металлургия, 1965.</w:t>
      </w:r>
    </w:p>
    <w:p w:rsidR="00000000" w:rsidRPr="001A2750" w:rsidRDefault="003939EA">
      <w:pPr>
        <w:numPr>
          <w:ilvl w:val="0"/>
          <w:numId w:val="3"/>
        </w:numPr>
        <w:rPr>
          <w:rFonts w:asciiTheme="minorHAnsi" w:hAnsiTheme="minorHAnsi"/>
          <w:lang w:val="ru-RU"/>
        </w:rPr>
      </w:pPr>
      <w:r w:rsidRPr="001A2750">
        <w:rPr>
          <w:rFonts w:asciiTheme="minorHAnsi" w:hAnsiTheme="minorHAnsi"/>
          <w:lang w:val="ru-RU"/>
        </w:rPr>
        <w:t>Металлография железа. Т.1,2. (с атласом микрофотографий). М.: Металлургия</w:t>
      </w:r>
      <w:r w:rsidRPr="001A2750">
        <w:rPr>
          <w:rFonts w:asciiTheme="minorHAnsi" w:hAnsiTheme="minorHAnsi"/>
          <w:lang w:val="ru-RU"/>
        </w:rPr>
        <w:t>,</w:t>
      </w:r>
      <w:r w:rsidRPr="001A2750">
        <w:rPr>
          <w:rFonts w:asciiTheme="minorHAnsi" w:hAnsiTheme="minorHAnsi"/>
          <w:lang w:val="ru-RU"/>
        </w:rPr>
        <w:t xml:space="preserve"> 1972.</w:t>
      </w:r>
      <w:r w:rsidRPr="001A2750">
        <w:rPr>
          <w:rFonts w:asciiTheme="minorHAnsi" w:hAnsiTheme="minorHAnsi"/>
          <w:lang w:val="ru-RU"/>
        </w:rPr>
        <w:t xml:space="preserve"> 440</w:t>
      </w:r>
      <w:r w:rsidRPr="001A2750">
        <w:rPr>
          <w:rFonts w:asciiTheme="minorHAnsi" w:hAnsiTheme="minorHAnsi"/>
          <w:lang w:val="ru-RU"/>
        </w:rPr>
        <w:t xml:space="preserve"> </w:t>
      </w:r>
      <w:proofErr w:type="gramStart"/>
      <w:r w:rsidRPr="001A2750">
        <w:rPr>
          <w:rFonts w:asciiTheme="minorHAnsi" w:hAnsiTheme="minorHAnsi"/>
          <w:lang w:val="ru-RU"/>
        </w:rPr>
        <w:t>с</w:t>
      </w:r>
      <w:proofErr w:type="gramEnd"/>
      <w:r w:rsidRPr="001A2750">
        <w:rPr>
          <w:rFonts w:asciiTheme="minorHAnsi" w:hAnsiTheme="minorHAnsi"/>
          <w:lang w:val="ru-RU"/>
        </w:rPr>
        <w:t>.</w:t>
      </w:r>
    </w:p>
    <w:p w:rsidR="003939EA" w:rsidRPr="001A2750" w:rsidRDefault="003939EA">
      <w:pPr>
        <w:numPr>
          <w:ilvl w:val="0"/>
          <w:numId w:val="3"/>
        </w:numPr>
        <w:rPr>
          <w:rFonts w:asciiTheme="minorHAnsi" w:hAnsiTheme="minorHAnsi"/>
          <w:lang w:val="ru-RU"/>
        </w:rPr>
      </w:pPr>
      <w:proofErr w:type="spellStart"/>
      <w:r w:rsidRPr="001A2750">
        <w:rPr>
          <w:rFonts w:asciiTheme="minorHAnsi" w:hAnsiTheme="minorHAnsi"/>
          <w:lang w:val="ru-RU"/>
        </w:rPr>
        <w:t>Shih</w:t>
      </w:r>
      <w:proofErr w:type="spellEnd"/>
      <w:r w:rsidRPr="001A2750">
        <w:rPr>
          <w:rFonts w:asciiTheme="minorHAnsi" w:hAnsiTheme="minorHAnsi"/>
          <w:lang w:val="ru-RU"/>
        </w:rPr>
        <w:t xml:space="preserve"> </w:t>
      </w:r>
      <w:proofErr w:type="spellStart"/>
      <w:r w:rsidRPr="001A2750">
        <w:rPr>
          <w:rFonts w:asciiTheme="minorHAnsi" w:hAnsiTheme="minorHAnsi"/>
          <w:lang w:val="ru-RU"/>
        </w:rPr>
        <w:t>Frank</w:t>
      </w:r>
      <w:proofErr w:type="spellEnd"/>
      <w:r w:rsidRPr="001A2750">
        <w:rPr>
          <w:rFonts w:asciiTheme="minorHAnsi" w:hAnsiTheme="minorHAnsi"/>
          <w:lang w:val="ru-RU"/>
        </w:rPr>
        <w:t xml:space="preserve">. </w:t>
      </w:r>
      <w:proofErr w:type="spellStart"/>
      <w:r w:rsidRPr="001A2750">
        <w:rPr>
          <w:rFonts w:asciiTheme="minorHAnsi" w:hAnsiTheme="minorHAnsi"/>
          <w:lang w:val="ru-RU"/>
        </w:rPr>
        <w:t>Image</w:t>
      </w:r>
      <w:proofErr w:type="spellEnd"/>
      <w:r w:rsidRPr="001A2750">
        <w:rPr>
          <w:rFonts w:asciiTheme="minorHAnsi" w:hAnsiTheme="minorHAnsi"/>
          <w:lang w:val="ru-RU"/>
        </w:rPr>
        <w:t xml:space="preserve"> </w:t>
      </w:r>
      <w:proofErr w:type="spellStart"/>
      <w:r w:rsidRPr="001A2750">
        <w:rPr>
          <w:rFonts w:asciiTheme="minorHAnsi" w:hAnsiTheme="minorHAnsi"/>
          <w:lang w:val="ru-RU"/>
        </w:rPr>
        <w:t>processing</w:t>
      </w:r>
      <w:proofErr w:type="spellEnd"/>
      <w:r w:rsidRPr="001A2750">
        <w:rPr>
          <w:rFonts w:asciiTheme="minorHAnsi" w:hAnsiTheme="minorHAnsi"/>
          <w:lang w:val="ru-RU"/>
        </w:rPr>
        <w:t xml:space="preserve"> </w:t>
      </w:r>
      <w:proofErr w:type="spellStart"/>
      <w:r w:rsidRPr="001A2750">
        <w:rPr>
          <w:rFonts w:asciiTheme="minorHAnsi" w:hAnsiTheme="minorHAnsi"/>
          <w:lang w:val="ru-RU"/>
        </w:rPr>
        <w:t>and</w:t>
      </w:r>
      <w:proofErr w:type="spellEnd"/>
      <w:r w:rsidRPr="001A2750">
        <w:rPr>
          <w:rFonts w:asciiTheme="minorHAnsi" w:hAnsiTheme="minorHAnsi"/>
          <w:lang w:val="ru-RU"/>
        </w:rPr>
        <w:t xml:space="preserve"> </w:t>
      </w:r>
      <w:proofErr w:type="spellStart"/>
      <w:r w:rsidRPr="001A2750">
        <w:rPr>
          <w:rFonts w:asciiTheme="minorHAnsi" w:hAnsiTheme="minorHAnsi"/>
          <w:lang w:val="ru-RU"/>
        </w:rPr>
        <w:t>pattern</w:t>
      </w:r>
      <w:proofErr w:type="spellEnd"/>
      <w:r w:rsidRPr="001A2750">
        <w:rPr>
          <w:rFonts w:asciiTheme="minorHAnsi" w:hAnsiTheme="minorHAnsi"/>
          <w:lang w:val="ru-RU"/>
        </w:rPr>
        <w:t xml:space="preserve"> </w:t>
      </w:r>
      <w:proofErr w:type="spellStart"/>
      <w:r w:rsidRPr="001A2750">
        <w:rPr>
          <w:rFonts w:asciiTheme="minorHAnsi" w:hAnsiTheme="minorHAnsi"/>
          <w:lang w:val="ru-RU"/>
        </w:rPr>
        <w:t>recognition</w:t>
      </w:r>
      <w:proofErr w:type="spellEnd"/>
      <w:r w:rsidRPr="001A2750">
        <w:rPr>
          <w:rFonts w:asciiTheme="minorHAnsi" w:hAnsiTheme="minorHAnsi"/>
          <w:lang w:val="ru-RU"/>
        </w:rPr>
        <w:t xml:space="preserve">: </w:t>
      </w:r>
      <w:proofErr w:type="spellStart"/>
      <w:r w:rsidRPr="001A2750">
        <w:rPr>
          <w:rFonts w:asciiTheme="minorHAnsi" w:hAnsiTheme="minorHAnsi"/>
          <w:lang w:val="ru-RU"/>
        </w:rPr>
        <w:t>fundamentals</w:t>
      </w:r>
      <w:proofErr w:type="spellEnd"/>
      <w:r w:rsidRPr="001A2750">
        <w:rPr>
          <w:rFonts w:asciiTheme="minorHAnsi" w:hAnsiTheme="minorHAnsi"/>
          <w:lang w:val="ru-RU"/>
        </w:rPr>
        <w:t xml:space="preserve"> </w:t>
      </w:r>
      <w:proofErr w:type="spellStart"/>
      <w:r w:rsidRPr="001A2750">
        <w:rPr>
          <w:rFonts w:asciiTheme="minorHAnsi" w:hAnsiTheme="minorHAnsi"/>
          <w:lang w:val="ru-RU"/>
        </w:rPr>
        <w:t>and</w:t>
      </w:r>
      <w:proofErr w:type="spellEnd"/>
      <w:r w:rsidRPr="001A2750">
        <w:rPr>
          <w:rFonts w:asciiTheme="minorHAnsi" w:hAnsiTheme="minorHAnsi"/>
          <w:lang w:val="ru-RU"/>
        </w:rPr>
        <w:t xml:space="preserve"> </w:t>
      </w:r>
      <w:proofErr w:type="spellStart"/>
      <w:r w:rsidRPr="001A2750">
        <w:rPr>
          <w:rFonts w:asciiTheme="minorHAnsi" w:hAnsiTheme="minorHAnsi"/>
          <w:lang w:val="ru-RU"/>
        </w:rPr>
        <w:t>techniques</w:t>
      </w:r>
      <w:proofErr w:type="spellEnd"/>
      <w:r w:rsidRPr="001A2750">
        <w:rPr>
          <w:rFonts w:asciiTheme="minorHAnsi" w:hAnsiTheme="minorHAnsi"/>
          <w:lang w:val="ru-RU"/>
        </w:rPr>
        <w:t>. IEE</w:t>
      </w:r>
      <w:r w:rsidRPr="001A2750">
        <w:rPr>
          <w:rFonts w:asciiTheme="minorHAnsi" w:hAnsiTheme="minorHAnsi"/>
          <w:lang w:val="ru-RU"/>
        </w:rPr>
        <w:t xml:space="preserve">E </w:t>
      </w:r>
      <w:proofErr w:type="spellStart"/>
      <w:r w:rsidRPr="001A2750">
        <w:rPr>
          <w:rFonts w:asciiTheme="minorHAnsi" w:hAnsiTheme="minorHAnsi"/>
          <w:lang w:val="ru-RU"/>
        </w:rPr>
        <w:t>Press</w:t>
      </w:r>
      <w:proofErr w:type="spellEnd"/>
      <w:r w:rsidRPr="001A2750">
        <w:rPr>
          <w:rFonts w:asciiTheme="minorHAnsi" w:hAnsiTheme="minorHAnsi"/>
          <w:lang w:val="ru-RU"/>
        </w:rPr>
        <w:t>,</w:t>
      </w:r>
      <w:r w:rsidRPr="001A2750">
        <w:rPr>
          <w:rFonts w:asciiTheme="minorHAnsi" w:hAnsiTheme="minorHAnsi"/>
          <w:lang w:val="ru-RU"/>
        </w:rPr>
        <w:t xml:space="preserve"> 2010</w:t>
      </w:r>
      <w:r w:rsidRPr="001A2750">
        <w:rPr>
          <w:rFonts w:asciiTheme="minorHAnsi" w:hAnsiTheme="minorHAnsi"/>
          <w:lang w:val="ru-RU"/>
        </w:rPr>
        <w:t>. 537</w:t>
      </w:r>
      <w:r w:rsidRPr="001A2750">
        <w:rPr>
          <w:rFonts w:asciiTheme="minorHAnsi" w:hAnsiTheme="minorHAnsi"/>
          <w:lang w:val="ru-RU"/>
        </w:rPr>
        <w:t xml:space="preserve"> </w:t>
      </w:r>
      <w:proofErr w:type="spellStart"/>
      <w:r w:rsidRPr="001A2750">
        <w:rPr>
          <w:rFonts w:asciiTheme="minorHAnsi" w:hAnsiTheme="minorHAnsi"/>
          <w:lang w:val="ru-RU"/>
        </w:rPr>
        <w:t>p</w:t>
      </w:r>
      <w:proofErr w:type="spellEnd"/>
      <w:r w:rsidRPr="001A2750">
        <w:rPr>
          <w:rFonts w:asciiTheme="minorHAnsi" w:hAnsiTheme="minorHAnsi"/>
          <w:lang w:val="ru-RU"/>
        </w:rPr>
        <w:t>.</w:t>
      </w:r>
    </w:p>
    <w:sectPr w:rsidR="003939EA" w:rsidRPr="001A2750">
      <w:pgSz w:w="11906" w:h="16838"/>
      <w:pgMar w:top="1418" w:right="1418" w:bottom="1701" w:left="1418" w:header="720" w:footer="720" w:gutter="0"/>
      <w:cols w:space="720"/>
      <w:docGrid w:linePitch="360" w:charSpace="-8193"/>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 w:author="Kluev Andrey" w:date="2012-11-10T15:27:00Z" w:initials="KA">
    <w:p w:rsidR="00467F38" w:rsidRPr="00467F38" w:rsidRDefault="00467F38">
      <w:pPr>
        <w:pStyle w:val="ac"/>
        <w:rPr>
          <w:rFonts w:asciiTheme="minorHAnsi" w:hAnsiTheme="minorHAnsi"/>
          <w:lang w:val="ru-RU"/>
        </w:rPr>
      </w:pPr>
      <w:r>
        <w:rPr>
          <w:rStyle w:val="ab"/>
        </w:rPr>
        <w:annotationRef/>
      </w:r>
      <w:r>
        <w:rPr>
          <w:lang w:val="ru-RU"/>
        </w:rPr>
        <w:t xml:space="preserve"> </w:t>
      </w:r>
      <w:r w:rsidRPr="00467F38">
        <w:rPr>
          <w:rFonts w:asciiTheme="minorHAnsi" w:hAnsiTheme="minorHAnsi"/>
          <w:lang w:val="ru-RU"/>
        </w:rPr>
        <w:t xml:space="preserve">Определение чего? </w:t>
      </w:r>
      <w:proofErr w:type="spellStart"/>
      <w:r>
        <w:rPr>
          <w:rFonts w:asciiTheme="minorHAnsi" w:hAnsiTheme="minorHAnsi"/>
          <w:lang w:val="ru-RU"/>
        </w:rPr>
        <w:t>Концентарции</w:t>
      </w:r>
      <w:proofErr w:type="spellEnd"/>
      <w:r>
        <w:rPr>
          <w:rFonts w:asciiTheme="minorHAnsi" w:hAnsiTheme="minorHAnsi"/>
          <w:lang w:val="ru-RU"/>
        </w:rPr>
        <w:t xml:space="preserve">, </w:t>
      </w:r>
      <w:proofErr w:type="gramStart"/>
      <w:r>
        <w:rPr>
          <w:rFonts w:asciiTheme="minorHAnsi" w:hAnsiTheme="minorHAnsi"/>
          <w:lang w:val="ru-RU"/>
        </w:rPr>
        <w:t>объемное</w:t>
      </w:r>
      <w:proofErr w:type="gramEnd"/>
      <w:r>
        <w:rPr>
          <w:rFonts w:asciiTheme="minorHAnsi" w:hAnsiTheme="minorHAnsi"/>
          <w:lang w:val="ru-RU"/>
        </w:rPr>
        <w:t xml:space="preserve"> доли  и т.д.</w:t>
      </w:r>
    </w:p>
  </w:comment>
  <w:comment w:id="22" w:author="Kluev Andrey" w:date="2012-11-10T15:28:00Z" w:initials="KA">
    <w:p w:rsidR="00467F38" w:rsidRPr="00467F38" w:rsidRDefault="00467F38">
      <w:pPr>
        <w:pStyle w:val="ac"/>
        <w:rPr>
          <w:rFonts w:asciiTheme="minorHAnsi" w:hAnsiTheme="minorHAnsi"/>
          <w:lang w:val="ru-RU"/>
        </w:rPr>
      </w:pPr>
      <w:r w:rsidRPr="00467F38">
        <w:rPr>
          <w:rStyle w:val="ab"/>
          <w:rFonts w:asciiTheme="minorHAnsi" w:hAnsiTheme="minorHAnsi"/>
        </w:rPr>
        <w:annotationRef/>
      </w:r>
      <w:r w:rsidRPr="00467F38">
        <w:rPr>
          <w:rFonts w:asciiTheme="minorHAnsi" w:hAnsiTheme="minorHAnsi"/>
          <w:lang w:val="ru-RU"/>
        </w:rPr>
        <w:t>Тут</w:t>
      </w:r>
      <w:r>
        <w:rPr>
          <w:rFonts w:asciiTheme="minorHAnsi" w:hAnsiTheme="minorHAnsi"/>
          <w:lang w:val="ru-RU"/>
        </w:rPr>
        <w:t xml:space="preserve"> тоже нужно указать параметр, который интересует исследователей</w:t>
      </w:r>
    </w:p>
  </w:comment>
  <w:comment w:id="57" w:author="Kluev Andrey" w:date="2012-11-10T15:44:00Z" w:initials="KA">
    <w:p w:rsidR="002C101F" w:rsidRPr="002C101F" w:rsidRDefault="002C101F">
      <w:pPr>
        <w:pStyle w:val="ac"/>
        <w:rPr>
          <w:rFonts w:asciiTheme="minorHAnsi" w:hAnsiTheme="minorHAnsi"/>
          <w:lang w:val="ru-RU"/>
        </w:rPr>
      </w:pPr>
      <w:r w:rsidRPr="002C101F">
        <w:rPr>
          <w:rStyle w:val="ab"/>
          <w:rFonts w:asciiTheme="minorHAnsi" w:hAnsiTheme="minorHAnsi"/>
        </w:rPr>
        <w:annotationRef/>
      </w:r>
      <w:r>
        <w:rPr>
          <w:rFonts w:asciiTheme="minorHAnsi" w:hAnsiTheme="minorHAnsi"/>
          <w:lang w:val="ru-RU"/>
        </w:rPr>
        <w:t>Здесь тонкий момент. Необходимо указать, какова природа данн</w:t>
      </w:r>
      <w:r w:rsidR="004132E9">
        <w:rPr>
          <w:rFonts w:asciiTheme="minorHAnsi" w:hAnsiTheme="minorHAnsi"/>
          <w:lang w:val="ru-RU"/>
        </w:rPr>
        <w:t>ого эффекта. Является ли появле</w:t>
      </w:r>
      <w:r>
        <w:rPr>
          <w:rFonts w:asciiTheme="minorHAnsi" w:hAnsiTheme="minorHAnsi"/>
          <w:lang w:val="ru-RU"/>
        </w:rPr>
        <w:t xml:space="preserve">ние двойной границы погрешностью или особенностью  метода обработки. Хотя, тогда почему такая граница получается изредка. Возможно, это физический эффект. Это еще интереснее. Если это так, то метод ловит то, что глаз даже заметить не может. Если это физический эффект, то толщина это двойной границы имеет серьезное значение для </w:t>
      </w:r>
      <w:proofErr w:type="spellStart"/>
      <w:r>
        <w:rPr>
          <w:rFonts w:asciiTheme="minorHAnsi" w:hAnsiTheme="minorHAnsi"/>
          <w:lang w:val="ru-RU"/>
        </w:rPr>
        <w:t>мезомехаников</w:t>
      </w:r>
      <w:proofErr w:type="spellEnd"/>
      <w:r>
        <w:rPr>
          <w:rFonts w:asciiTheme="minorHAnsi" w:hAnsiTheme="minorHAnsi"/>
          <w:lang w:val="ru-RU"/>
        </w:rPr>
        <w:t>.</w:t>
      </w:r>
    </w:p>
  </w:comment>
  <w:comment w:id="61" w:author="Kluev Andrey" w:date="2012-11-10T15:52:00Z" w:initials="KA">
    <w:p w:rsidR="004D67E3" w:rsidRPr="004D67E3" w:rsidRDefault="004D67E3">
      <w:pPr>
        <w:pStyle w:val="ac"/>
        <w:rPr>
          <w:rFonts w:asciiTheme="minorHAnsi" w:hAnsiTheme="minorHAnsi"/>
          <w:lang w:val="ru-RU"/>
        </w:rPr>
      </w:pPr>
      <w:r w:rsidRPr="004D67E3">
        <w:rPr>
          <w:rStyle w:val="ab"/>
          <w:rFonts w:asciiTheme="minorHAnsi" w:hAnsiTheme="minorHAnsi"/>
        </w:rPr>
        <w:annotationRef/>
      </w:r>
      <w:r w:rsidRPr="004D67E3">
        <w:rPr>
          <w:rFonts w:asciiTheme="minorHAnsi" w:hAnsiTheme="minorHAnsi"/>
          <w:lang w:val="ru-RU"/>
        </w:rPr>
        <w:t xml:space="preserve"> Определение стало менее </w:t>
      </w:r>
      <w:proofErr w:type="gramStart"/>
      <w:r w:rsidRPr="004D67E3">
        <w:rPr>
          <w:rFonts w:asciiTheme="minorHAnsi" w:hAnsiTheme="minorHAnsi"/>
          <w:lang w:val="ru-RU"/>
        </w:rPr>
        <w:t>понятным</w:t>
      </w:r>
      <w:proofErr w:type="gramEnd"/>
      <w:r>
        <w:rPr>
          <w:rFonts w:asciiTheme="minorHAnsi" w:hAnsiTheme="minorHAnsi"/>
          <w:lang w:val="ru-RU"/>
        </w:rPr>
        <w:t xml:space="preserve"> </w:t>
      </w:r>
      <w:r w:rsidRPr="004D67E3">
        <w:rPr>
          <w:rFonts w:asciiTheme="minorHAnsi" w:hAnsiTheme="minorHAnsi"/>
          <w:lang w:val="ru-RU"/>
        </w:rPr>
        <w:t>но математически верным</w:t>
      </w:r>
    </w:p>
  </w:comment>
  <w:comment w:id="82" w:author="Kluev Andrey" w:date="2012-11-10T15:55:00Z" w:initials="KA">
    <w:p w:rsidR="004D67E3" w:rsidRPr="004D67E3" w:rsidRDefault="004D67E3">
      <w:pPr>
        <w:pStyle w:val="ac"/>
        <w:rPr>
          <w:rFonts w:asciiTheme="minorHAnsi" w:hAnsiTheme="minorHAnsi"/>
          <w:lang w:val="ru-RU"/>
        </w:rPr>
      </w:pPr>
      <w:r w:rsidRPr="004D67E3">
        <w:rPr>
          <w:rStyle w:val="ab"/>
          <w:rFonts w:asciiTheme="minorHAnsi" w:hAnsiTheme="minorHAnsi"/>
        </w:rPr>
        <w:annotationRef/>
      </w:r>
      <w:r>
        <w:rPr>
          <w:rFonts w:asciiTheme="minorHAnsi" w:hAnsiTheme="minorHAnsi"/>
          <w:lang w:val="ru-RU"/>
        </w:rPr>
        <w:t xml:space="preserve"> Лучше всего сделать схематический рисунок. На нем изобразить зерно, ограничивающий прямоугольник, </w:t>
      </w:r>
      <w:proofErr w:type="gramStart"/>
      <w:r>
        <w:rPr>
          <w:rFonts w:asciiTheme="minorHAnsi" w:hAnsiTheme="minorHAnsi"/>
          <w:lang w:val="ru-RU"/>
        </w:rPr>
        <w:t>эллипс</w:t>
      </w:r>
      <w:proofErr w:type="gramEnd"/>
      <w:r>
        <w:rPr>
          <w:rFonts w:asciiTheme="minorHAnsi" w:hAnsiTheme="minorHAnsi"/>
          <w:lang w:val="ru-RU"/>
        </w:rPr>
        <w:t xml:space="preserve"> вписанный в него. Ну а затем через эллипс можно дать все определения. Эллипс – очень распространенная модель зерна, поэтому тебя поймут.</w:t>
      </w:r>
    </w:p>
  </w:comment>
  <w:comment w:id="100" w:author="Kluev Andrey" w:date="2012-11-10T16:01:00Z" w:initials="KA">
    <w:p w:rsidR="00730C39" w:rsidRPr="00730C39" w:rsidRDefault="00730C39">
      <w:pPr>
        <w:pStyle w:val="ac"/>
        <w:rPr>
          <w:rFonts w:asciiTheme="minorHAnsi" w:hAnsiTheme="minorHAnsi"/>
          <w:lang w:val="ru-RU"/>
        </w:rPr>
      </w:pPr>
      <w:r w:rsidRPr="00730C39">
        <w:rPr>
          <w:rStyle w:val="ab"/>
          <w:rFonts w:asciiTheme="minorHAnsi" w:hAnsiTheme="minorHAnsi"/>
        </w:rPr>
        <w:annotationRef/>
      </w:r>
      <w:r>
        <w:rPr>
          <w:rFonts w:asciiTheme="minorHAnsi" w:hAnsiTheme="minorHAnsi"/>
          <w:lang w:val="ru-RU"/>
        </w:rPr>
        <w:t xml:space="preserve"> Есть ли такие же данные, полученные другим способом</w:t>
      </w:r>
      <w:proofErr w:type="gramStart"/>
      <w:r>
        <w:rPr>
          <w:rFonts w:asciiTheme="minorHAnsi" w:hAnsiTheme="minorHAnsi"/>
          <w:lang w:val="ru-RU"/>
        </w:rPr>
        <w:t xml:space="preserve">,. </w:t>
      </w:r>
      <w:proofErr w:type="gramEnd"/>
      <w:r>
        <w:rPr>
          <w:rFonts w:asciiTheme="minorHAnsi" w:hAnsiTheme="minorHAnsi"/>
          <w:lang w:val="ru-RU"/>
        </w:rPr>
        <w:t>Если нет, то нужно бы найти и сравнить.</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OpenSymbol">
    <w:altName w:val="Arial Unicode MS"/>
    <w:charset w:val="80"/>
    <w:family w:val="auto"/>
    <w:pitch w:val="default"/>
    <w:sig w:usb0="00000000" w:usb1="00000000" w:usb2="00000000" w:usb3="00000000" w:csb0="00000000" w:csb1="00000000"/>
  </w:font>
  <w:font w:name="Liberation Serif">
    <w:altName w:val="MS Mincho"/>
    <w:charset w:val="80"/>
    <w:family w:val="roman"/>
    <w:pitch w:val="variable"/>
    <w:sig w:usb0="00000000" w:usb1="00000000" w:usb2="00000000" w:usb3="00000000" w:csb0="00000000" w:csb1="00000000"/>
  </w:font>
  <w:font w:name="TenseC">
    <w:altName w:val="MS Mincho"/>
    <w:charset w:val="80"/>
    <w:family w:val="roman"/>
    <w:pitch w:val="variable"/>
    <w:sig w:usb0="00000000" w:usb1="00000000" w:usb2="00000000" w:usb3="00000000" w:csb0="00000000" w:csb1="00000000"/>
  </w:font>
  <w:font w:name="Arial">
    <w:panose1 w:val="020B0604020202020204"/>
    <w:charset w:val="CC"/>
    <w:family w:val="swiss"/>
    <w:pitch w:val="variable"/>
    <w:sig w:usb0="20002A87" w:usb1="80000000" w:usb2="00000008" w:usb3="00000000" w:csb0="000001F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61002A87" w:usb1="80000000" w:usb2="00000008" w:usb3="00000000" w:csb0="000101FF" w:csb1="00000000"/>
  </w:font>
  <w:font w:name="TimesNewRoman">
    <w:altName w:val="MS Mincho"/>
    <w:charset w:val="80"/>
    <w:family w:val="roman"/>
    <w:pitch w:val="default"/>
    <w:sig w:usb0="00000000" w:usb1="00000000" w:usb2="00000000" w:usb3="00000000" w:csb0="0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1"/>
    <w:lvl w:ilvl="0">
      <w:start w:val="1"/>
      <w:numFmt w:val="bullet"/>
      <w:lvlText w:val=""/>
      <w:lvlJc w:val="left"/>
      <w:pPr>
        <w:tabs>
          <w:tab w:val="num" w:pos="0"/>
        </w:tabs>
        <w:ind w:left="1146" w:hanging="360"/>
      </w:pPr>
      <w:rPr>
        <w:rFonts w:ascii="Symbol" w:hAnsi="Symbol" w:cs="Symbol"/>
      </w:rPr>
    </w:lvl>
  </w:abstractNum>
  <w:abstractNum w:abstractNumId="2">
    <w:nsid w:val="00000003"/>
    <w:multiLevelType w:val="singleLevel"/>
    <w:tmpl w:val="00000003"/>
    <w:name w:val="WW8Num3"/>
    <w:lvl w:ilvl="0">
      <w:start w:val="1"/>
      <w:numFmt w:val="decimal"/>
      <w:lvlText w:val="%1."/>
      <w:lvlJc w:val="left"/>
      <w:pPr>
        <w:tabs>
          <w:tab w:val="num" w:pos="0"/>
        </w:tabs>
        <w:ind w:left="720" w:hanging="360"/>
      </w:p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B1F4598"/>
    <w:multiLevelType w:val="hybridMultilevel"/>
    <w:tmpl w:val="99143D38"/>
    <w:lvl w:ilvl="0" w:tplc="8976EA86">
      <w:start w:val="1"/>
      <w:numFmt w:val="lowerLetter"/>
      <w:lvlText w:val="%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6">
    <w:nsid w:val="3ABC0687"/>
    <w:multiLevelType w:val="hybridMultilevel"/>
    <w:tmpl w:val="C0F6236A"/>
    <w:lvl w:ilvl="0" w:tplc="C1F67E5A">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stylePaneFormatFilter w:val="0000"/>
  <w:trackRevisions/>
  <w:doNotTrackMoves/>
  <w:defaultTabStop w:val="708"/>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spaceForUL/>
    <w:balanceSingleByteDoubleByteWidth/>
    <w:doNotLeaveBackslashAlone/>
    <w:ulTrailSpace/>
    <w:adjustLineHeightInTable/>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1A2750"/>
    <w:rsid w:val="0008264E"/>
    <w:rsid w:val="00193BEE"/>
    <w:rsid w:val="001A2750"/>
    <w:rsid w:val="002C101F"/>
    <w:rsid w:val="003939EA"/>
    <w:rsid w:val="004132E9"/>
    <w:rsid w:val="00414A41"/>
    <w:rsid w:val="004366EE"/>
    <w:rsid w:val="00467F38"/>
    <w:rsid w:val="004D676E"/>
    <w:rsid w:val="004D67E3"/>
    <w:rsid w:val="006C4A19"/>
    <w:rsid w:val="00730C39"/>
    <w:rsid w:val="007F766F"/>
    <w:rsid w:val="00914A28"/>
    <w:rsid w:val="00C04B9D"/>
    <w:rsid w:val="00C34989"/>
    <w:rsid w:val="00C740FE"/>
    <w:rsid w:val="00E57212"/>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uppressAutoHyphens/>
      <w:ind w:firstLine="709"/>
      <w:jc w:val="both"/>
    </w:pPr>
    <w:rPr>
      <w:rFonts w:ascii="Liberation Serif" w:hAnsi="Liberation Serif" w:cs="TenseC"/>
      <w:sz w:val="24"/>
      <w:lang w:val="en-US" w:eastAsia="zh-CN"/>
    </w:rPr>
  </w:style>
  <w:style w:type="paragraph" w:styleId="1">
    <w:name w:val="heading 1"/>
    <w:basedOn w:val="Heading"/>
    <w:next w:val="a0"/>
    <w:qFormat/>
    <w:pPr>
      <w:numPr>
        <w:numId w:val="1"/>
      </w:numPr>
      <w:outlineLvl w:val="0"/>
    </w:pPr>
    <w:rPr>
      <w:b/>
      <w:bCs/>
      <w:sz w:val="32"/>
      <w:szCs w:val="32"/>
    </w:rPr>
  </w:style>
  <w:style w:type="paragraph" w:styleId="2">
    <w:name w:val="heading 2"/>
    <w:basedOn w:val="Heading"/>
    <w:next w:val="a0"/>
    <w:qFormat/>
    <w:pPr>
      <w:numPr>
        <w:ilvl w:val="1"/>
        <w:numId w:val="1"/>
      </w:numPr>
      <w:outlineLvl w:val="1"/>
    </w:pPr>
    <w:rPr>
      <w:b/>
      <w:bCs/>
      <w:i/>
      <w:iCs/>
    </w:rPr>
  </w:style>
  <w:style w:type="character" w:default="1" w:styleId="a1">
    <w:name w:val="Default Paragraph Font"/>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rPr>
      <w:rFonts w:ascii="Symbol" w:hAnsi="Symbol" w:cs="Symbo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10">
    <w:name w:val="Основной шрифт абзаца1"/>
  </w:style>
  <w:style w:type="character" w:styleId="a4">
    <w:name w:val="Hyperlink"/>
    <w:rPr>
      <w:color w:val="0000FF"/>
      <w:u w:val="single"/>
    </w:rPr>
  </w:style>
  <w:style w:type="character" w:customStyle="1" w:styleId="a5">
    <w:name w:val="Основной текст с отступом Знак"/>
    <w:rPr>
      <w:rFonts w:ascii="Times New Roman" w:eastAsia="Times New Roman" w:hAnsi="Times New Roman" w:cs="Times New Roman"/>
      <w:sz w:val="20"/>
      <w:szCs w:val="20"/>
    </w:rPr>
  </w:style>
  <w:style w:type="character" w:customStyle="1" w:styleId="a6">
    <w:name w:val="Текст выноски Знак"/>
    <w:rPr>
      <w:rFonts w:ascii="Tahoma" w:eastAsia="Times New Roman" w:hAnsi="Tahoma" w:cs="Tahoma"/>
      <w:sz w:val="16"/>
      <w:szCs w:val="16"/>
      <w:lang w:val="en-US"/>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a"/>
    <w:next w:val="a0"/>
    <w:pPr>
      <w:keepNext/>
      <w:spacing w:before="240" w:after="120"/>
    </w:pPr>
    <w:rPr>
      <w:rFonts w:ascii="Arial" w:eastAsia="Droid Sans Fallback" w:hAnsi="Arial" w:cs="FreeSans"/>
      <w:sz w:val="28"/>
      <w:szCs w:val="28"/>
    </w:rPr>
  </w:style>
  <w:style w:type="paragraph" w:styleId="a0">
    <w:name w:val="Body Text"/>
    <w:basedOn w:val="a"/>
    <w:pPr>
      <w:spacing w:after="120"/>
    </w:pPr>
  </w:style>
  <w:style w:type="paragraph" w:styleId="a7">
    <w:name w:val="List"/>
    <w:basedOn w:val="a0"/>
    <w:rPr>
      <w:rFonts w:ascii="Times New Roman" w:hAnsi="Times New Roman" w:cs="FreeSans"/>
    </w:rPr>
  </w:style>
  <w:style w:type="paragraph" w:styleId="a8">
    <w:name w:val="caption"/>
    <w:basedOn w:val="a"/>
    <w:qFormat/>
    <w:pPr>
      <w:suppressLineNumbers/>
      <w:spacing w:before="120" w:after="120"/>
    </w:pPr>
    <w:rPr>
      <w:rFonts w:ascii="Times New Roman" w:hAnsi="Times New Roman" w:cs="FreeSans"/>
      <w:i/>
      <w:iCs/>
      <w:szCs w:val="24"/>
    </w:rPr>
  </w:style>
  <w:style w:type="paragraph" w:customStyle="1" w:styleId="Index">
    <w:name w:val="Index"/>
    <w:basedOn w:val="a"/>
    <w:pPr>
      <w:suppressLineNumbers/>
    </w:pPr>
    <w:rPr>
      <w:rFonts w:ascii="Times New Roman" w:hAnsi="Times New Roman" w:cs="FreeSans"/>
    </w:rPr>
  </w:style>
  <w:style w:type="paragraph" w:styleId="a9">
    <w:name w:val="Body Text Indent"/>
    <w:basedOn w:val="a"/>
    <w:pPr>
      <w:ind w:firstLine="567"/>
    </w:pPr>
    <w:rPr>
      <w:rFonts w:ascii="Times New Roman" w:hAnsi="Times New Roman" w:cs="Times New Roman"/>
      <w:lang w:val="ru-RU"/>
    </w:rPr>
  </w:style>
  <w:style w:type="paragraph" w:customStyle="1" w:styleId="WW-Default">
    <w:name w:val="WW-Default"/>
    <w:pPr>
      <w:suppressAutoHyphens/>
      <w:autoSpaceDE w:val="0"/>
    </w:pPr>
    <w:rPr>
      <w:rFonts w:ascii="TimesNewRoman" w:hAnsi="TimesNewRoman" w:cs="TimesNewRoman"/>
      <w:lang w:eastAsia="zh-CN"/>
    </w:rPr>
  </w:style>
  <w:style w:type="paragraph" w:customStyle="1" w:styleId="2005">
    <w:name w:val="МАУ'2005_Автор(ы)"/>
    <w:basedOn w:val="WW-Default"/>
    <w:next w:val="WW-Default"/>
    <w:rPr>
      <w:rFonts w:cs="Times New Roman"/>
      <w:sz w:val="24"/>
      <w:szCs w:val="24"/>
    </w:rPr>
  </w:style>
  <w:style w:type="paragraph" w:customStyle="1" w:styleId="20050">
    <w:name w:val="МАУ'2005 Основной текст"/>
    <w:basedOn w:val="WW-Default"/>
    <w:next w:val="WW-Default"/>
    <w:rPr>
      <w:rFonts w:ascii="Arial" w:hAnsi="Arial" w:cs="Times New Roman"/>
      <w:sz w:val="24"/>
      <w:szCs w:val="24"/>
    </w:rPr>
  </w:style>
  <w:style w:type="paragraph" w:customStyle="1" w:styleId="20052">
    <w:name w:val="МАУ'2005 Основной текст 2"/>
    <w:basedOn w:val="WW-Default"/>
    <w:next w:val="WW-Default"/>
    <w:rPr>
      <w:rFonts w:ascii="Arial" w:hAnsi="Arial" w:cs="Times New Roman"/>
      <w:sz w:val="24"/>
      <w:szCs w:val="24"/>
    </w:rPr>
  </w:style>
  <w:style w:type="paragraph" w:styleId="aa">
    <w:name w:val="Balloon Text"/>
    <w:basedOn w:val="a"/>
    <w:rPr>
      <w:rFonts w:ascii="Tahoma" w:hAnsi="Tahoma" w:cs="Tahoma"/>
      <w:sz w:val="16"/>
      <w:szCs w:val="16"/>
    </w:r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character" w:styleId="ab">
    <w:name w:val="annotation reference"/>
    <w:basedOn w:val="a1"/>
    <w:uiPriority w:val="99"/>
    <w:semiHidden/>
    <w:unhideWhenUsed/>
    <w:rsid w:val="0008264E"/>
    <w:rPr>
      <w:sz w:val="16"/>
      <w:szCs w:val="16"/>
    </w:rPr>
  </w:style>
  <w:style w:type="paragraph" w:styleId="ac">
    <w:name w:val="annotation text"/>
    <w:basedOn w:val="a"/>
    <w:link w:val="ad"/>
    <w:uiPriority w:val="99"/>
    <w:semiHidden/>
    <w:unhideWhenUsed/>
    <w:rsid w:val="0008264E"/>
    <w:rPr>
      <w:sz w:val="20"/>
    </w:rPr>
  </w:style>
  <w:style w:type="character" w:customStyle="1" w:styleId="ad">
    <w:name w:val="Текст примечания Знак"/>
    <w:basedOn w:val="a1"/>
    <w:link w:val="ac"/>
    <w:uiPriority w:val="99"/>
    <w:semiHidden/>
    <w:rsid w:val="0008264E"/>
    <w:rPr>
      <w:rFonts w:ascii="Liberation Serif" w:hAnsi="Liberation Serif" w:cs="TenseC"/>
      <w:lang w:val="en-US" w:eastAsia="zh-CN"/>
    </w:rPr>
  </w:style>
  <w:style w:type="paragraph" w:styleId="ae">
    <w:name w:val="annotation subject"/>
    <w:basedOn w:val="ac"/>
    <w:next w:val="ac"/>
    <w:link w:val="af"/>
    <w:uiPriority w:val="99"/>
    <w:semiHidden/>
    <w:unhideWhenUsed/>
    <w:rsid w:val="0008264E"/>
    <w:rPr>
      <w:b/>
      <w:bCs/>
    </w:rPr>
  </w:style>
  <w:style w:type="character" w:customStyle="1" w:styleId="af">
    <w:name w:val="Тема примечания Знак"/>
    <w:basedOn w:val="ad"/>
    <w:link w:val="ae"/>
    <w:uiPriority w:val="99"/>
    <w:semiHidden/>
    <w:rsid w:val="0008264E"/>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comments" Target="comments.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7</Pages>
  <Words>1727</Words>
  <Characters>9844</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Andr</Company>
  <LinksUpToDate>false</LinksUpToDate>
  <CharactersWithSpaces>11548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cp:lastModifiedBy>Kluev Andrey</cp:lastModifiedBy>
  <cp:revision>18</cp:revision>
  <cp:lastPrinted>1601-01-01T00:00:00Z</cp:lastPrinted>
  <dcterms:created xsi:type="dcterms:W3CDTF">2012-11-10T09:20:00Z</dcterms:created>
  <dcterms:modified xsi:type="dcterms:W3CDTF">2012-11-10T10:01:00Z</dcterms:modified>
</cp:coreProperties>
</file>